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6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72" w:type="dxa"/>
          <w:left w:w="115" w:type="dxa"/>
          <w:bottom w:w="72" w:type="dxa"/>
          <w:right w:w="115" w:type="dxa"/>
        </w:tblCellMar>
        <w:tblLook w:val="01E0" w:firstRow="1" w:lastRow="1" w:firstColumn="1" w:lastColumn="1" w:noHBand="0" w:noVBand="0"/>
      </w:tblPr>
      <w:tblGrid>
        <w:gridCol w:w="2995"/>
        <w:gridCol w:w="6610"/>
      </w:tblGrid>
      <w:tr w:rsidR="003D70EC" w:rsidRPr="003D70EC" w14:paraId="17E72D10" w14:textId="77777777" w:rsidTr="00995090">
        <w:trPr>
          <w:trHeight w:val="464"/>
        </w:trPr>
        <w:tc>
          <w:tcPr>
            <w:tcW w:w="2995" w:type="dxa"/>
            <w:shd w:val="clear" w:color="auto" w:fill="D9D9D9"/>
          </w:tcPr>
          <w:p w14:paraId="6B5B9C56" w14:textId="77777777" w:rsidR="003D70EC" w:rsidRPr="003D70EC" w:rsidRDefault="003D70EC" w:rsidP="003D70EC">
            <w:pPr>
              <w:keepNext/>
              <w:keepLines/>
              <w:tabs>
                <w:tab w:val="clear" w:pos="0"/>
              </w:tabs>
              <w:spacing w:before="240" w:line="276" w:lineRule="auto"/>
              <w:rPr>
                <w:rFonts w:eastAsia="MS Gothic"/>
                <w:b/>
                <w:color w:val="000000"/>
              </w:rPr>
            </w:pPr>
            <w:r w:rsidRPr="003D70EC">
              <w:rPr>
                <w:rFonts w:eastAsia="Calibri" w:cs="Arial"/>
                <w:b/>
                <w:lang w:val="en-GB"/>
              </w:rPr>
              <w:t>Working title</w:t>
            </w:r>
          </w:p>
        </w:tc>
        <w:tc>
          <w:tcPr>
            <w:tcW w:w="6610" w:type="dxa"/>
          </w:tcPr>
          <w:p w14:paraId="34897200" w14:textId="52471943" w:rsidR="003D70EC" w:rsidRPr="003D70EC" w:rsidRDefault="003D70EC" w:rsidP="003D70EC">
            <w:pPr>
              <w:tabs>
                <w:tab w:val="clear" w:pos="0"/>
              </w:tabs>
              <w:spacing w:line="240" w:lineRule="auto"/>
              <w:outlineLvl w:val="9"/>
              <w:rPr>
                <w:rFonts w:cs="Arial"/>
                <w:lang w:val="en-GB"/>
              </w:rPr>
            </w:pPr>
            <w:r w:rsidRPr="003D70EC">
              <w:rPr>
                <w:rFonts w:cs="Arial"/>
                <w:lang w:val="en-GB"/>
              </w:rPr>
              <w:t>Voxel-Based Longitudinal Analysis of Pulmonary Ventilation Magnetic Resonance Imaging</w:t>
            </w:r>
          </w:p>
        </w:tc>
      </w:tr>
      <w:tr w:rsidR="003D70EC" w:rsidRPr="003D70EC" w14:paraId="5FCE720D" w14:textId="77777777" w:rsidTr="00995090">
        <w:trPr>
          <w:trHeight w:val="726"/>
        </w:trPr>
        <w:tc>
          <w:tcPr>
            <w:tcW w:w="2995" w:type="dxa"/>
            <w:shd w:val="clear" w:color="auto" w:fill="D9D9D9"/>
          </w:tcPr>
          <w:p w14:paraId="1AB88818"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Authors</w:t>
            </w:r>
          </w:p>
          <w:p w14:paraId="3449CCEC"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br/>
              <w:t xml:space="preserve">*Corresponding author </w:t>
            </w:r>
          </w:p>
        </w:tc>
        <w:tc>
          <w:tcPr>
            <w:tcW w:w="6610" w:type="dxa"/>
          </w:tcPr>
          <w:p w14:paraId="0E474929" w14:textId="2FE2FF0F" w:rsidR="003D70EC" w:rsidRPr="003D70EC" w:rsidRDefault="003D70EC" w:rsidP="003D70EC">
            <w:pPr>
              <w:tabs>
                <w:tab w:val="clear" w:pos="0"/>
              </w:tabs>
              <w:spacing w:line="240" w:lineRule="auto"/>
              <w:outlineLvl w:val="9"/>
              <w:rPr>
                <w:rFonts w:cs="Arial"/>
                <w:lang w:val="en-GB"/>
              </w:rPr>
            </w:pPr>
            <w:r w:rsidRPr="003D70EC">
              <w:rPr>
                <w:rFonts w:cs="Arial"/>
                <w:lang w:val="en-GB"/>
              </w:rPr>
              <w:t>Nicholas</w:t>
            </w:r>
            <w:r>
              <w:rPr>
                <w:rFonts w:cs="Arial"/>
                <w:lang w:val="en-GB"/>
              </w:rPr>
              <w:t xml:space="preserve"> J. </w:t>
            </w:r>
            <w:proofErr w:type="spellStart"/>
            <w:r>
              <w:rPr>
                <w:rFonts w:cs="Arial"/>
                <w:lang w:val="en-GB"/>
              </w:rPr>
              <w:t>Tustison</w:t>
            </w:r>
            <w:proofErr w:type="spellEnd"/>
            <w:r>
              <w:rPr>
                <w:rFonts w:cs="Arial"/>
                <w:lang w:val="en-GB"/>
              </w:rPr>
              <w:t xml:space="preserve">, DSc*; </w:t>
            </w:r>
            <w:commentRangeStart w:id="0"/>
            <w:commentRangeStart w:id="1"/>
            <w:r>
              <w:rPr>
                <w:rFonts w:cs="Arial"/>
                <w:lang w:val="en-GB"/>
              </w:rPr>
              <w:t xml:space="preserve">Benjamin </w:t>
            </w:r>
            <w:proofErr w:type="spellStart"/>
            <w:r>
              <w:rPr>
                <w:rFonts w:cs="Arial"/>
                <w:lang w:val="en-GB"/>
              </w:rPr>
              <w:t>Contrella</w:t>
            </w:r>
            <w:commentRangeEnd w:id="0"/>
            <w:proofErr w:type="spellEnd"/>
            <w:r w:rsidR="001156D5">
              <w:rPr>
                <w:rStyle w:val="CommentReference"/>
              </w:rPr>
              <w:commentReference w:id="0"/>
            </w:r>
            <w:commentRangeEnd w:id="1"/>
            <w:r w:rsidR="00C42BA8">
              <w:rPr>
                <w:rStyle w:val="CommentReference"/>
              </w:rPr>
              <w:commentReference w:id="1"/>
            </w:r>
            <w:r>
              <w:rPr>
                <w:rFonts w:cs="Arial"/>
                <w:lang w:val="en-GB"/>
              </w:rPr>
              <w:t xml:space="preserve">; </w:t>
            </w:r>
            <w:proofErr w:type="spellStart"/>
            <w:r>
              <w:rPr>
                <w:rFonts w:cs="Arial"/>
                <w:lang w:val="en-GB"/>
              </w:rPr>
              <w:t>Talissa</w:t>
            </w:r>
            <w:proofErr w:type="spellEnd"/>
            <w:r>
              <w:rPr>
                <w:rFonts w:cs="Arial"/>
                <w:lang w:val="en-GB"/>
              </w:rPr>
              <w:t xml:space="preserve"> A. </w:t>
            </w:r>
            <w:proofErr w:type="spellStart"/>
            <w:r>
              <w:rPr>
                <w:rFonts w:cs="Arial"/>
                <w:lang w:val="en-GB"/>
              </w:rPr>
              <w:t>Altes</w:t>
            </w:r>
            <w:proofErr w:type="spellEnd"/>
            <w:r>
              <w:rPr>
                <w:rFonts w:cs="Arial"/>
                <w:lang w:val="en-GB"/>
              </w:rPr>
              <w:t xml:space="preserve">, MD; Brian B. </w:t>
            </w:r>
            <w:proofErr w:type="spellStart"/>
            <w:r>
              <w:rPr>
                <w:rFonts w:cs="Arial"/>
                <w:lang w:val="en-GB"/>
              </w:rPr>
              <w:t>Avants</w:t>
            </w:r>
            <w:proofErr w:type="spellEnd"/>
            <w:r>
              <w:rPr>
                <w:rFonts w:cs="Arial"/>
                <w:lang w:val="en-GB"/>
              </w:rPr>
              <w:t>, PhD; Eduard E. de Lange, MD</w:t>
            </w:r>
            <w:r w:rsidRPr="003D70EC">
              <w:rPr>
                <w:rFonts w:cs="Arial"/>
                <w:lang w:val="en-GB"/>
              </w:rPr>
              <w:t xml:space="preserve">; John P. </w:t>
            </w:r>
            <w:proofErr w:type="spellStart"/>
            <w:r w:rsidRPr="003D70EC">
              <w:rPr>
                <w:rFonts w:cs="Arial"/>
                <w:lang w:val="en-GB"/>
              </w:rPr>
              <w:t>Mugler</w:t>
            </w:r>
            <w:proofErr w:type="spellEnd"/>
            <w:r w:rsidRPr="003D70EC">
              <w:rPr>
                <w:rFonts w:cs="Arial"/>
                <w:lang w:val="en-GB"/>
              </w:rPr>
              <w:t>, III, PhD</w:t>
            </w:r>
          </w:p>
        </w:tc>
      </w:tr>
      <w:tr w:rsidR="003D70EC" w:rsidRPr="003D70EC" w14:paraId="4827F419" w14:textId="77777777" w:rsidTr="00995090">
        <w:trPr>
          <w:trHeight w:val="464"/>
        </w:trPr>
        <w:tc>
          <w:tcPr>
            <w:tcW w:w="2995" w:type="dxa"/>
            <w:shd w:val="clear" w:color="auto" w:fill="D9D9D9"/>
          </w:tcPr>
          <w:p w14:paraId="0DFA337E"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*Contact information</w:t>
            </w:r>
          </w:p>
        </w:tc>
        <w:tc>
          <w:tcPr>
            <w:tcW w:w="6610" w:type="dxa"/>
          </w:tcPr>
          <w:p w14:paraId="17F202C1" w14:textId="77777777" w:rsidR="003D70EC" w:rsidRPr="003D70EC" w:rsidRDefault="003D70EC" w:rsidP="003D70EC">
            <w:pPr>
              <w:tabs>
                <w:tab w:val="clear" w:pos="0"/>
              </w:tabs>
              <w:spacing w:line="240" w:lineRule="auto"/>
              <w:outlineLvl w:val="9"/>
              <w:rPr>
                <w:rFonts w:cs="Arial"/>
                <w:lang w:val="en-GB"/>
              </w:rPr>
            </w:pPr>
            <w:r w:rsidRPr="003D70EC">
              <w:rPr>
                <w:rFonts w:cs="Arial"/>
                <w:lang w:val="en-GB"/>
              </w:rPr>
              <w:t xml:space="preserve">480 Ray C Hunt Drive </w:t>
            </w:r>
          </w:p>
          <w:p w14:paraId="3A606248" w14:textId="77777777" w:rsidR="003D70EC" w:rsidRPr="003D70EC" w:rsidRDefault="003D70EC" w:rsidP="003D70EC">
            <w:pPr>
              <w:tabs>
                <w:tab w:val="clear" w:pos="0"/>
              </w:tabs>
              <w:spacing w:line="240" w:lineRule="auto"/>
              <w:outlineLvl w:val="9"/>
              <w:rPr>
                <w:rFonts w:cs="Arial"/>
                <w:lang w:val="en-GB"/>
              </w:rPr>
            </w:pPr>
            <w:r w:rsidRPr="003D70EC">
              <w:rPr>
                <w:rFonts w:cs="Arial"/>
                <w:lang w:val="en-GB"/>
              </w:rPr>
              <w:t xml:space="preserve">PO Box 801339 </w:t>
            </w:r>
          </w:p>
          <w:p w14:paraId="65BABE6B" w14:textId="1EA73887" w:rsidR="003D70EC" w:rsidRPr="003D70EC" w:rsidRDefault="003D70EC" w:rsidP="003D70EC">
            <w:pPr>
              <w:tabs>
                <w:tab w:val="clear" w:pos="0"/>
              </w:tabs>
              <w:spacing w:line="240" w:lineRule="auto"/>
              <w:outlineLvl w:val="9"/>
              <w:rPr>
                <w:rFonts w:cs="Arial"/>
                <w:lang w:val="en-GB"/>
              </w:rPr>
            </w:pPr>
            <w:r w:rsidRPr="003D70EC">
              <w:rPr>
                <w:rFonts w:cs="Arial"/>
                <w:lang w:val="en-GB"/>
              </w:rPr>
              <w:t xml:space="preserve">Charlottesville, VA 22932 </w:t>
            </w:r>
          </w:p>
        </w:tc>
      </w:tr>
      <w:tr w:rsidR="003D70EC" w:rsidRPr="003D70EC" w14:paraId="381495FA" w14:textId="77777777" w:rsidTr="00995090">
        <w:trPr>
          <w:trHeight w:val="464"/>
        </w:trPr>
        <w:tc>
          <w:tcPr>
            <w:tcW w:w="2995" w:type="dxa"/>
            <w:shd w:val="clear" w:color="auto" w:fill="D9D9D9"/>
          </w:tcPr>
          <w:p w14:paraId="3FCC4C22"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Target journal</w:t>
            </w:r>
            <w:r w:rsidRPr="003D70EC">
              <w:rPr>
                <w:rFonts w:cs="Arial"/>
                <w:b/>
                <w:lang w:val="en-GB"/>
              </w:rPr>
              <w:br/>
              <w:t>(type of article: )</w:t>
            </w:r>
          </w:p>
        </w:tc>
        <w:tc>
          <w:tcPr>
            <w:tcW w:w="6610" w:type="dxa"/>
          </w:tcPr>
          <w:p w14:paraId="1B918128" w14:textId="68D1A4EF" w:rsidR="003D70EC" w:rsidRPr="003D70EC" w:rsidRDefault="003D70EC" w:rsidP="003D70EC">
            <w:pPr>
              <w:tabs>
                <w:tab w:val="clear" w:pos="0"/>
              </w:tabs>
              <w:spacing w:line="240" w:lineRule="auto"/>
              <w:outlineLvl w:val="9"/>
              <w:rPr>
                <w:rFonts w:cs="Arial"/>
                <w:i/>
                <w:lang w:val="en-GB"/>
              </w:rPr>
            </w:pPr>
            <w:commentRangeStart w:id="2"/>
            <w:r>
              <w:rPr>
                <w:rFonts w:cs="Arial"/>
                <w:i/>
                <w:lang w:val="en-GB"/>
              </w:rPr>
              <w:t>TBD/ Magnetic Imaging in Medicine?</w:t>
            </w:r>
            <w:commentRangeEnd w:id="2"/>
            <w:r w:rsidR="00233619">
              <w:rPr>
                <w:rStyle w:val="CommentReference"/>
              </w:rPr>
              <w:commentReference w:id="2"/>
            </w:r>
          </w:p>
        </w:tc>
      </w:tr>
      <w:tr w:rsidR="003D70EC" w:rsidRPr="003D70EC" w14:paraId="27ACB980" w14:textId="77777777" w:rsidTr="00995090">
        <w:trPr>
          <w:trHeight w:val="1031"/>
        </w:trPr>
        <w:tc>
          <w:tcPr>
            <w:tcW w:w="2995" w:type="dxa"/>
            <w:shd w:val="clear" w:color="auto" w:fill="D9D9D9"/>
          </w:tcPr>
          <w:p w14:paraId="08CA6560"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 xml:space="preserve">Abstract word count </w:t>
            </w:r>
            <w:r w:rsidRPr="003D70EC">
              <w:rPr>
                <w:rFonts w:cs="Arial"/>
                <w:b/>
                <w:lang w:val="en-GB"/>
              </w:rPr>
              <w:br/>
              <w:t>(limit: )</w:t>
            </w:r>
          </w:p>
        </w:tc>
        <w:tc>
          <w:tcPr>
            <w:tcW w:w="6610" w:type="dxa"/>
          </w:tcPr>
          <w:p w14:paraId="579FC746" w14:textId="34521AF2" w:rsidR="003D70EC" w:rsidRPr="003D70EC" w:rsidRDefault="003D70EC" w:rsidP="003D70EC">
            <w:pPr>
              <w:tabs>
                <w:tab w:val="clear" w:pos="0"/>
              </w:tabs>
              <w:spacing w:line="240" w:lineRule="auto"/>
              <w:outlineLvl w:val="9"/>
              <w:rPr>
                <w:rFonts w:cs="Arial"/>
                <w:lang w:val="en-GB"/>
              </w:rPr>
            </w:pPr>
            <w:r>
              <w:rPr>
                <w:rFonts w:cs="Arial"/>
                <w:lang w:val="en-GB"/>
              </w:rPr>
              <w:t>200</w:t>
            </w:r>
          </w:p>
        </w:tc>
      </w:tr>
      <w:tr w:rsidR="003D70EC" w:rsidRPr="003D70EC" w14:paraId="749A6DCD" w14:textId="77777777" w:rsidTr="00995090">
        <w:trPr>
          <w:trHeight w:val="879"/>
        </w:trPr>
        <w:tc>
          <w:tcPr>
            <w:tcW w:w="2995" w:type="dxa"/>
            <w:shd w:val="clear" w:color="auto" w:fill="D9D9D9"/>
          </w:tcPr>
          <w:p w14:paraId="28551AA6"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 xml:space="preserve">Body word count </w:t>
            </w:r>
            <w:r w:rsidRPr="003D70EC">
              <w:rPr>
                <w:rFonts w:cs="Arial"/>
                <w:b/>
                <w:lang w:val="en-GB"/>
              </w:rPr>
              <w:br/>
              <w:t>(limit: )</w:t>
            </w:r>
          </w:p>
        </w:tc>
        <w:tc>
          <w:tcPr>
            <w:tcW w:w="6610" w:type="dxa"/>
          </w:tcPr>
          <w:p w14:paraId="63EC2027" w14:textId="26377EF3" w:rsidR="003D70EC" w:rsidRPr="003D70EC" w:rsidRDefault="003D70EC" w:rsidP="003D70EC">
            <w:pPr>
              <w:tabs>
                <w:tab w:val="clear" w:pos="0"/>
              </w:tabs>
              <w:spacing w:line="240" w:lineRule="auto"/>
              <w:outlineLvl w:val="9"/>
              <w:rPr>
                <w:rFonts w:cs="Arial"/>
                <w:lang w:val="en-GB"/>
              </w:rPr>
            </w:pPr>
            <w:r>
              <w:rPr>
                <w:rFonts w:cs="Arial"/>
                <w:lang w:val="en-GB"/>
              </w:rPr>
              <w:t>2</w:t>
            </w:r>
            <w:ins w:id="3" w:author="Infusion Communications" w:date="2016-01-29T16:51:00Z">
              <w:r w:rsidR="00B05AB9">
                <w:rPr>
                  <w:rFonts w:cs="Arial"/>
                  <w:lang w:val="en-GB"/>
                </w:rPr>
                <w:t>516</w:t>
              </w:r>
            </w:ins>
            <w:bookmarkStart w:id="4" w:name="_GoBack"/>
            <w:bookmarkEnd w:id="4"/>
            <w:del w:id="5" w:author="Infusion Communications" w:date="2016-01-29T16:51:00Z">
              <w:r w:rsidR="00CB7ED2" w:rsidDel="00B05AB9">
                <w:rPr>
                  <w:rFonts w:cs="Arial"/>
                  <w:lang w:val="en-GB"/>
                </w:rPr>
                <w:delText>475</w:delText>
              </w:r>
            </w:del>
          </w:p>
        </w:tc>
      </w:tr>
      <w:tr w:rsidR="003D70EC" w:rsidRPr="003D70EC" w14:paraId="248380BD" w14:textId="77777777" w:rsidTr="00995090">
        <w:trPr>
          <w:trHeight w:val="464"/>
        </w:trPr>
        <w:tc>
          <w:tcPr>
            <w:tcW w:w="2995" w:type="dxa"/>
            <w:shd w:val="clear" w:color="auto" w:fill="D9D9D9"/>
          </w:tcPr>
          <w:p w14:paraId="6373586B"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Figures/Tables</w:t>
            </w:r>
            <w:r w:rsidRPr="003D70EC">
              <w:rPr>
                <w:rFonts w:cs="Arial"/>
                <w:b/>
                <w:lang w:val="en-GB"/>
              </w:rPr>
              <w:br/>
              <w:t>(limit: )</w:t>
            </w:r>
          </w:p>
        </w:tc>
        <w:tc>
          <w:tcPr>
            <w:tcW w:w="6610" w:type="dxa"/>
          </w:tcPr>
          <w:p w14:paraId="5B13DFF4" w14:textId="5D177ADF" w:rsidR="003D70EC" w:rsidRPr="003D70EC" w:rsidRDefault="003D70EC" w:rsidP="003D70EC">
            <w:pPr>
              <w:tabs>
                <w:tab w:val="clear" w:pos="0"/>
              </w:tabs>
              <w:spacing w:line="240" w:lineRule="auto"/>
              <w:outlineLvl w:val="9"/>
              <w:rPr>
                <w:rFonts w:cs="Arial"/>
                <w:lang w:val="en-GB"/>
              </w:rPr>
            </w:pPr>
            <w:r>
              <w:rPr>
                <w:rFonts w:cs="Arial"/>
                <w:lang w:val="en-GB"/>
              </w:rPr>
              <w:t>5 Figures/1 Table</w:t>
            </w:r>
          </w:p>
        </w:tc>
      </w:tr>
      <w:tr w:rsidR="003D70EC" w:rsidRPr="003D70EC" w14:paraId="0A43FB1E" w14:textId="77777777" w:rsidTr="00995090">
        <w:trPr>
          <w:trHeight w:val="464"/>
        </w:trPr>
        <w:tc>
          <w:tcPr>
            <w:tcW w:w="2995" w:type="dxa"/>
            <w:shd w:val="clear" w:color="auto" w:fill="D9D9D9"/>
          </w:tcPr>
          <w:p w14:paraId="63EE981E"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References</w:t>
            </w:r>
            <w:r w:rsidRPr="003D70EC">
              <w:rPr>
                <w:rFonts w:cs="Arial"/>
                <w:b/>
                <w:lang w:val="en-GB"/>
              </w:rPr>
              <w:br/>
              <w:t>(limit: )</w:t>
            </w:r>
          </w:p>
        </w:tc>
        <w:tc>
          <w:tcPr>
            <w:tcW w:w="6610" w:type="dxa"/>
          </w:tcPr>
          <w:p w14:paraId="534E9F59" w14:textId="291EB37C" w:rsidR="003D70EC" w:rsidRPr="003D70EC" w:rsidRDefault="003D70EC" w:rsidP="003D70EC">
            <w:pPr>
              <w:tabs>
                <w:tab w:val="clear" w:pos="0"/>
              </w:tabs>
              <w:spacing w:line="240" w:lineRule="auto"/>
              <w:outlineLvl w:val="9"/>
              <w:rPr>
                <w:rFonts w:cs="Arial"/>
                <w:lang w:val="en-GB"/>
              </w:rPr>
            </w:pPr>
            <w:r>
              <w:rPr>
                <w:rFonts w:cs="Arial"/>
                <w:lang w:val="en-GB"/>
              </w:rPr>
              <w:t>31</w:t>
            </w:r>
          </w:p>
        </w:tc>
      </w:tr>
      <w:tr w:rsidR="003D70EC" w:rsidRPr="003D70EC" w14:paraId="7A589106" w14:textId="77777777" w:rsidTr="00995090">
        <w:trPr>
          <w:trHeight w:val="464"/>
        </w:trPr>
        <w:tc>
          <w:tcPr>
            <w:tcW w:w="2995" w:type="dxa"/>
            <w:shd w:val="clear" w:color="auto" w:fill="D9D9D9"/>
          </w:tcPr>
          <w:p w14:paraId="6D0562F2"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Target submission date</w:t>
            </w:r>
          </w:p>
        </w:tc>
        <w:tc>
          <w:tcPr>
            <w:tcW w:w="6610" w:type="dxa"/>
          </w:tcPr>
          <w:p w14:paraId="02B1CED6" w14:textId="77777777" w:rsidR="003D70EC" w:rsidRPr="003D70EC" w:rsidRDefault="003D70EC" w:rsidP="003D70EC">
            <w:pPr>
              <w:tabs>
                <w:tab w:val="clear" w:pos="0"/>
              </w:tabs>
              <w:spacing w:line="240" w:lineRule="auto"/>
              <w:outlineLvl w:val="9"/>
              <w:rPr>
                <w:rFonts w:cs="Arial"/>
                <w:lang w:val="en-GB"/>
              </w:rPr>
            </w:pPr>
          </w:p>
        </w:tc>
      </w:tr>
      <w:tr w:rsidR="003D70EC" w:rsidRPr="003D70EC" w14:paraId="453EC049" w14:textId="77777777" w:rsidTr="00995090">
        <w:trPr>
          <w:trHeight w:val="464"/>
        </w:trPr>
        <w:tc>
          <w:tcPr>
            <w:tcW w:w="2995" w:type="dxa"/>
            <w:shd w:val="clear" w:color="auto" w:fill="D9D9D9"/>
          </w:tcPr>
          <w:p w14:paraId="32C0969B" w14:textId="77777777" w:rsidR="003D70EC" w:rsidRPr="003D70EC" w:rsidRDefault="003D70EC" w:rsidP="003D70EC">
            <w:pPr>
              <w:tabs>
                <w:tab w:val="clear" w:pos="0"/>
              </w:tabs>
              <w:spacing w:line="240" w:lineRule="auto"/>
              <w:outlineLvl w:val="9"/>
              <w:rPr>
                <w:rFonts w:cs="Arial"/>
                <w:b/>
                <w:lang w:val="en-GB"/>
              </w:rPr>
            </w:pPr>
            <w:r w:rsidRPr="003D70EC">
              <w:rPr>
                <w:rFonts w:cs="Arial"/>
                <w:b/>
                <w:lang w:val="en-GB"/>
              </w:rPr>
              <w:t>Version</w:t>
            </w:r>
          </w:p>
        </w:tc>
        <w:tc>
          <w:tcPr>
            <w:tcW w:w="6610" w:type="dxa"/>
          </w:tcPr>
          <w:p w14:paraId="215E99CB" w14:textId="19D863FB" w:rsidR="003D70EC" w:rsidRPr="003D70EC" w:rsidRDefault="003D70EC" w:rsidP="003D70EC">
            <w:pPr>
              <w:tabs>
                <w:tab w:val="clear" w:pos="0"/>
              </w:tabs>
              <w:spacing w:line="240" w:lineRule="auto"/>
              <w:outlineLvl w:val="9"/>
              <w:rPr>
                <w:rFonts w:cs="Arial"/>
                <w:lang w:val="en-GB"/>
              </w:rPr>
            </w:pPr>
            <w:r>
              <w:rPr>
                <w:rFonts w:cs="Arial"/>
                <w:lang w:val="en-GB"/>
              </w:rPr>
              <w:t>D1V1</w:t>
            </w:r>
          </w:p>
        </w:tc>
      </w:tr>
    </w:tbl>
    <w:p w14:paraId="059CDA16" w14:textId="77777777" w:rsidR="003D70EC" w:rsidRDefault="003D70EC">
      <w:pPr>
        <w:tabs>
          <w:tab w:val="clear" w:pos="0"/>
        </w:tabs>
        <w:spacing w:line="240" w:lineRule="auto"/>
        <w:outlineLvl w:val="9"/>
        <w:rPr>
          <w:b/>
          <w:sz w:val="28"/>
          <w:szCs w:val="28"/>
        </w:rPr>
      </w:pPr>
      <w:r>
        <w:rPr>
          <w:b/>
          <w:sz w:val="28"/>
          <w:szCs w:val="28"/>
        </w:rPr>
        <w:br w:type="page"/>
      </w:r>
    </w:p>
    <w:p w14:paraId="6CABA946" w14:textId="3C82EBCD" w:rsidR="00DE0BA5" w:rsidRPr="00DE0BA5" w:rsidRDefault="00DE0BA5" w:rsidP="00C022DB">
      <w:pPr>
        <w:spacing w:line="360" w:lineRule="auto"/>
        <w:rPr>
          <w:b/>
          <w:sz w:val="28"/>
          <w:szCs w:val="28"/>
        </w:rPr>
      </w:pPr>
      <w:r w:rsidRPr="00DE0BA5">
        <w:rPr>
          <w:b/>
          <w:sz w:val="28"/>
          <w:szCs w:val="28"/>
        </w:rPr>
        <w:lastRenderedPageBreak/>
        <w:t>Voxel-Based Longitudinal Analysis of Pulmonary Ventilation M</w:t>
      </w:r>
      <w:r w:rsidR="00A112DE">
        <w:rPr>
          <w:b/>
          <w:sz w:val="28"/>
          <w:szCs w:val="28"/>
        </w:rPr>
        <w:t xml:space="preserve">agnetic </w:t>
      </w:r>
      <w:r w:rsidRPr="00DE0BA5">
        <w:rPr>
          <w:b/>
          <w:sz w:val="28"/>
          <w:szCs w:val="28"/>
        </w:rPr>
        <w:t>R</w:t>
      </w:r>
      <w:r w:rsidR="00A112DE">
        <w:rPr>
          <w:b/>
          <w:sz w:val="28"/>
          <w:szCs w:val="28"/>
        </w:rPr>
        <w:t xml:space="preserve">esonance </w:t>
      </w:r>
      <w:r w:rsidRPr="00DE0BA5">
        <w:rPr>
          <w:b/>
          <w:sz w:val="28"/>
          <w:szCs w:val="28"/>
        </w:rPr>
        <w:t>I</w:t>
      </w:r>
      <w:r w:rsidR="00A112DE">
        <w:rPr>
          <w:b/>
          <w:sz w:val="28"/>
          <w:szCs w:val="28"/>
        </w:rPr>
        <w:t>maging</w:t>
      </w:r>
    </w:p>
    <w:p w14:paraId="1089D419" w14:textId="77777777" w:rsidR="00E0145C" w:rsidRPr="00DE0BA5" w:rsidRDefault="00E0145C" w:rsidP="00C940EA">
      <w:pPr>
        <w:spacing w:line="360" w:lineRule="auto"/>
        <w:jc w:val="center"/>
        <w:rPr>
          <w:b/>
          <w:sz w:val="28"/>
          <w:szCs w:val="28"/>
        </w:rPr>
      </w:pPr>
    </w:p>
    <w:p w14:paraId="129A8BB1" w14:textId="3A285E59" w:rsidR="00DE0BA5" w:rsidRPr="00DE0BA5" w:rsidRDefault="00DE0BA5" w:rsidP="00C022DB">
      <w:pPr>
        <w:spacing w:line="360" w:lineRule="auto"/>
      </w:pPr>
      <w:commentRangeStart w:id="6"/>
      <w:r w:rsidRPr="00DE0BA5">
        <w:t xml:space="preserve">Nicholas J. </w:t>
      </w:r>
      <w:proofErr w:type="spellStart"/>
      <w:r w:rsidRPr="00DE0BA5">
        <w:t>Tustison</w:t>
      </w:r>
      <w:proofErr w:type="spellEnd"/>
      <w:r w:rsidRPr="00DE0BA5">
        <w:t>, DSc</w:t>
      </w:r>
      <w:ins w:id="7" w:author="Dena McWain" w:date="2016-01-29T09:31:00Z">
        <w:r w:rsidR="001156D5">
          <w:t>,</w:t>
        </w:r>
      </w:ins>
      <w:r w:rsidRPr="00DE0BA5">
        <w:rPr>
          <w:vertAlign w:val="superscript"/>
        </w:rPr>
        <w:t>1</w:t>
      </w:r>
      <w:del w:id="8" w:author="Dena McWain" w:date="2016-01-29T09:31:00Z">
        <w:r w:rsidDel="001156D5">
          <w:delText>;</w:delText>
        </w:r>
      </w:del>
      <w:r w:rsidRPr="00DE0BA5">
        <w:t xml:space="preserve"> Benjamin Contrella</w:t>
      </w:r>
      <w:ins w:id="9" w:author="Dena McWain" w:date="2016-01-29T09:31:00Z">
        <w:r w:rsidR="001156D5">
          <w:t>,</w:t>
        </w:r>
      </w:ins>
      <w:r w:rsidRPr="00DE0BA5">
        <w:rPr>
          <w:vertAlign w:val="superscript"/>
        </w:rPr>
        <w:t>1</w:t>
      </w:r>
      <w:del w:id="10" w:author="Dena McWain" w:date="2016-01-29T09:31:00Z">
        <w:r w:rsidDel="001156D5">
          <w:delText>;</w:delText>
        </w:r>
      </w:del>
      <w:r w:rsidRPr="00DE0BA5">
        <w:t xml:space="preserve"> </w:t>
      </w:r>
      <w:proofErr w:type="spellStart"/>
      <w:r w:rsidRPr="00DE0BA5">
        <w:t>Talissa</w:t>
      </w:r>
      <w:proofErr w:type="spellEnd"/>
      <w:r w:rsidRPr="00DE0BA5">
        <w:t xml:space="preserve"> A. </w:t>
      </w:r>
      <w:proofErr w:type="spellStart"/>
      <w:r w:rsidRPr="00DE0BA5">
        <w:t>Altes</w:t>
      </w:r>
      <w:proofErr w:type="spellEnd"/>
      <w:r w:rsidRPr="00DE0BA5">
        <w:t>, MD</w:t>
      </w:r>
      <w:ins w:id="11" w:author="Dena McWain" w:date="2016-01-29T09:31:00Z">
        <w:r w:rsidR="001156D5">
          <w:t>,</w:t>
        </w:r>
      </w:ins>
      <w:r w:rsidRPr="00DE0BA5">
        <w:rPr>
          <w:vertAlign w:val="superscript"/>
        </w:rPr>
        <w:t>1</w:t>
      </w:r>
      <w:del w:id="12" w:author="Dena McWain" w:date="2016-01-29T09:31:00Z">
        <w:r w:rsidDel="001156D5">
          <w:delText>;</w:delText>
        </w:r>
      </w:del>
      <w:r w:rsidRPr="00DE0BA5">
        <w:t xml:space="preserve"> Brian B. </w:t>
      </w:r>
      <w:proofErr w:type="spellStart"/>
      <w:r w:rsidRPr="00DE0BA5">
        <w:t>Avants</w:t>
      </w:r>
      <w:proofErr w:type="spellEnd"/>
      <w:r w:rsidRPr="00DE0BA5">
        <w:t>, PhD</w:t>
      </w:r>
      <w:ins w:id="13" w:author="Dena McWain" w:date="2016-01-29T09:31:00Z">
        <w:r w:rsidR="001156D5">
          <w:t>,</w:t>
        </w:r>
      </w:ins>
      <w:r w:rsidRPr="00DE0BA5">
        <w:rPr>
          <w:vertAlign w:val="superscript"/>
        </w:rPr>
        <w:t>2</w:t>
      </w:r>
      <w:del w:id="14" w:author="Dena McWain" w:date="2016-01-29T09:31:00Z">
        <w:r w:rsidDel="001156D5">
          <w:delText>;</w:delText>
        </w:r>
      </w:del>
      <w:r w:rsidRPr="00DE0BA5">
        <w:t xml:space="preserve"> Eduard E. de Lange, MD</w:t>
      </w:r>
      <w:ins w:id="15" w:author="Dena McWain" w:date="2016-01-29T09:31:00Z">
        <w:r w:rsidR="001156D5">
          <w:t>,</w:t>
        </w:r>
      </w:ins>
      <w:r w:rsidRPr="00DE0BA5">
        <w:rPr>
          <w:vertAlign w:val="superscript"/>
        </w:rPr>
        <w:t>1</w:t>
      </w:r>
      <w:del w:id="16" w:author="Dena McWain" w:date="2016-01-29T09:31:00Z">
        <w:r w:rsidDel="001156D5">
          <w:delText>;</w:delText>
        </w:r>
      </w:del>
      <w:r w:rsidRPr="00DE0BA5">
        <w:t xml:space="preserve"> John P. </w:t>
      </w:r>
      <w:proofErr w:type="spellStart"/>
      <w:r w:rsidRPr="00DE0BA5">
        <w:t>Mugler</w:t>
      </w:r>
      <w:proofErr w:type="spellEnd"/>
      <w:r w:rsidR="008C2DEF">
        <w:t>,</w:t>
      </w:r>
      <w:r w:rsidRPr="00DE0BA5">
        <w:t xml:space="preserve"> III, PhD</w:t>
      </w:r>
      <w:r w:rsidRPr="00DE0BA5">
        <w:rPr>
          <w:vertAlign w:val="superscript"/>
        </w:rPr>
        <w:t>1</w:t>
      </w:r>
    </w:p>
    <w:p w14:paraId="4DEDB927" w14:textId="77777777" w:rsidR="003044C3" w:rsidRPr="00475B3D" w:rsidRDefault="003044C3" w:rsidP="00C022DB">
      <w:pPr>
        <w:spacing w:line="360" w:lineRule="auto"/>
        <w:ind w:firstLine="1440"/>
      </w:pPr>
    </w:p>
    <w:p w14:paraId="33E4DB52" w14:textId="77777777" w:rsidR="003044C3" w:rsidRDefault="00DE0BA5" w:rsidP="00C022DB">
      <w:pPr>
        <w:spacing w:line="360" w:lineRule="auto"/>
        <w:rPr>
          <w:ins w:id="17" w:author="Dena McWain" w:date="2016-01-29T09:32:00Z"/>
        </w:rPr>
      </w:pPr>
      <w:r w:rsidRPr="00DE0BA5">
        <w:rPr>
          <w:vertAlign w:val="superscript"/>
        </w:rPr>
        <w:t>1</w:t>
      </w:r>
      <w:r w:rsidRPr="00DE0BA5">
        <w:t>Department of Radiology and Medical Imaging, University of Virginia, Charlottesville, Virginia, USA</w:t>
      </w:r>
      <w:r>
        <w:t xml:space="preserve">; </w:t>
      </w:r>
      <w:r w:rsidRPr="00DE0BA5">
        <w:rPr>
          <w:vertAlign w:val="superscript"/>
        </w:rPr>
        <w:t>2</w:t>
      </w:r>
      <w:r w:rsidRPr="00DE0BA5">
        <w:t>Penn Image Computing and Science Laboratory, University of Pennsylvania, Philadelphia, Pennsylvania, USA</w:t>
      </w:r>
      <w:commentRangeEnd w:id="6"/>
      <w:r w:rsidR="00E67406">
        <w:rPr>
          <w:rStyle w:val="CommentReference"/>
        </w:rPr>
        <w:commentReference w:id="6"/>
      </w:r>
    </w:p>
    <w:p w14:paraId="39B85E30" w14:textId="77777777" w:rsidR="001156D5" w:rsidRPr="00475B3D" w:rsidRDefault="001156D5" w:rsidP="00C022DB">
      <w:pPr>
        <w:spacing w:line="360" w:lineRule="auto"/>
      </w:pPr>
    </w:p>
    <w:p w14:paraId="6DBE9D92" w14:textId="77777777" w:rsidR="003044C3" w:rsidRPr="00475B3D" w:rsidRDefault="003044C3" w:rsidP="00C940EA">
      <w:pPr>
        <w:spacing w:line="360" w:lineRule="auto"/>
        <w:rPr>
          <w:b/>
          <w:vanish/>
        </w:rPr>
      </w:pPr>
    </w:p>
    <w:p w14:paraId="44AFE080" w14:textId="77777777" w:rsidR="003044C3" w:rsidRPr="00475B3D" w:rsidRDefault="003044C3" w:rsidP="00C940EA">
      <w:pPr>
        <w:spacing w:line="360" w:lineRule="auto"/>
        <w:rPr>
          <w:b/>
        </w:rPr>
      </w:pPr>
      <w:commentRangeStart w:id="18"/>
      <w:r w:rsidRPr="00475B3D">
        <w:rPr>
          <w:b/>
        </w:rPr>
        <w:t>Address for correspondence</w:t>
      </w:r>
      <w:commentRangeEnd w:id="18"/>
      <w:r w:rsidR="00E67406">
        <w:rPr>
          <w:rStyle w:val="CommentReference"/>
        </w:rPr>
        <w:commentReference w:id="18"/>
      </w:r>
      <w:r w:rsidRPr="00475B3D">
        <w:rPr>
          <w:b/>
        </w:rPr>
        <w:t>:</w:t>
      </w:r>
    </w:p>
    <w:p w14:paraId="2A446F16" w14:textId="77777777" w:rsidR="00DE0BA5" w:rsidRPr="00DE0BA5" w:rsidRDefault="00DE0BA5" w:rsidP="00C940EA">
      <w:pPr>
        <w:spacing w:line="360" w:lineRule="auto"/>
        <w:ind w:firstLine="1440"/>
      </w:pPr>
      <w:r w:rsidRPr="00DE0BA5">
        <w:t xml:space="preserve">Nicholas J. </w:t>
      </w:r>
      <w:proofErr w:type="spellStart"/>
      <w:r w:rsidRPr="00DE0BA5">
        <w:t>Tustison</w:t>
      </w:r>
      <w:proofErr w:type="spellEnd"/>
      <w:r w:rsidRPr="00DE0BA5">
        <w:t xml:space="preserve"> </w:t>
      </w:r>
    </w:p>
    <w:p w14:paraId="1E6657A4" w14:textId="77777777" w:rsidR="00DE0BA5" w:rsidRPr="00DE0BA5" w:rsidRDefault="00DE0BA5" w:rsidP="00C940EA">
      <w:pPr>
        <w:spacing w:line="360" w:lineRule="auto"/>
        <w:ind w:firstLine="1440"/>
      </w:pPr>
      <w:r w:rsidRPr="00DE0BA5">
        <w:t xml:space="preserve">480 Ray C Hunt Drive </w:t>
      </w:r>
    </w:p>
    <w:p w14:paraId="573CEE57" w14:textId="77777777" w:rsidR="00DE0BA5" w:rsidRPr="00DE0BA5" w:rsidRDefault="00DE0BA5" w:rsidP="00C940EA">
      <w:pPr>
        <w:spacing w:line="360" w:lineRule="auto"/>
        <w:ind w:firstLine="1440"/>
      </w:pPr>
      <w:r w:rsidRPr="00DE0BA5">
        <w:t xml:space="preserve">PO Box 801339 </w:t>
      </w:r>
    </w:p>
    <w:p w14:paraId="57906F8C" w14:textId="77777777" w:rsidR="003044C3" w:rsidRPr="00475B3D" w:rsidRDefault="00DE0BA5" w:rsidP="00C940EA">
      <w:pPr>
        <w:spacing w:line="360" w:lineRule="auto"/>
        <w:ind w:firstLine="1440"/>
      </w:pPr>
      <w:r w:rsidRPr="00DE0BA5">
        <w:t>Charlottesville, VA 22932</w:t>
      </w:r>
      <w:r w:rsidR="00BA07A3">
        <w:t xml:space="preserve"> </w:t>
      </w:r>
    </w:p>
    <w:p w14:paraId="5B1435EF" w14:textId="6D155CF6" w:rsidR="003044C3" w:rsidRPr="00475B3D" w:rsidRDefault="003044C3" w:rsidP="00C940EA">
      <w:pPr>
        <w:spacing w:line="360" w:lineRule="auto"/>
        <w:ind w:firstLine="1440"/>
      </w:pPr>
      <w:r w:rsidRPr="00475B3D">
        <w:t xml:space="preserve">Phone: </w:t>
      </w:r>
      <w:r w:rsidR="00282ADE" w:rsidRPr="00282ADE">
        <w:t>434-924-7730</w:t>
      </w:r>
      <w:r w:rsidRPr="003D70EC">
        <w:tab/>
      </w:r>
    </w:p>
    <w:p w14:paraId="3165F721" w14:textId="7237F25A" w:rsidR="003044C3" w:rsidRPr="00475B3D" w:rsidRDefault="003044C3" w:rsidP="00C940EA">
      <w:pPr>
        <w:spacing w:line="360" w:lineRule="auto"/>
        <w:ind w:firstLine="1440"/>
      </w:pPr>
      <w:commentRangeStart w:id="19"/>
      <w:r w:rsidRPr="00475B3D">
        <w:t>Fax:</w:t>
      </w:r>
      <w:r w:rsidR="008F27CF">
        <w:t xml:space="preserve"> </w:t>
      </w:r>
      <w:commentRangeEnd w:id="19"/>
      <w:r w:rsidR="00E67406">
        <w:rPr>
          <w:rStyle w:val="CommentReference"/>
        </w:rPr>
        <w:commentReference w:id="19"/>
      </w:r>
    </w:p>
    <w:p w14:paraId="2FC676A5" w14:textId="77777777" w:rsidR="003044C3" w:rsidRPr="00DE0BA5" w:rsidRDefault="003044C3" w:rsidP="00C940EA">
      <w:pPr>
        <w:spacing w:line="360" w:lineRule="auto"/>
        <w:ind w:firstLine="1440"/>
      </w:pPr>
      <w:r w:rsidRPr="00475B3D">
        <w:t>E-mail:</w:t>
      </w:r>
      <w:r w:rsidRPr="003044C3">
        <w:rPr>
          <w:b/>
        </w:rPr>
        <w:t xml:space="preserve"> </w:t>
      </w:r>
      <w:hyperlink r:id="rId10" w:history="1">
        <w:r w:rsidR="00DE0BA5" w:rsidRPr="00DE0BA5">
          <w:t>ntustison@virginia.edu</w:t>
        </w:r>
      </w:hyperlink>
      <w:r w:rsidRPr="003044C3">
        <w:rPr>
          <w:b/>
        </w:rPr>
        <w:tab/>
      </w:r>
    </w:p>
    <w:p w14:paraId="6BC2609F" w14:textId="77777777" w:rsidR="001A7091" w:rsidRDefault="001A7091" w:rsidP="004D77E4">
      <w:pPr>
        <w:spacing w:line="360" w:lineRule="auto"/>
        <w:rPr>
          <w:b/>
        </w:rPr>
      </w:pPr>
    </w:p>
    <w:p w14:paraId="1B0194F2" w14:textId="1CE43BB4" w:rsidR="006078F9" w:rsidRDefault="006078F9" w:rsidP="00C940EA">
      <w:pPr>
        <w:spacing w:line="360" w:lineRule="auto"/>
      </w:pPr>
      <w:r>
        <w:rPr>
          <w:b/>
        </w:rPr>
        <w:t xml:space="preserve">Funding disclosure: </w:t>
      </w:r>
      <w:r w:rsidR="00490BDE" w:rsidRPr="00C2540A">
        <w:rPr>
          <w:rFonts w:cs="Arial"/>
        </w:rPr>
        <w:t>This study was sponsored by Vertex Pharmaceuticals Incorporated.</w:t>
      </w:r>
      <w:r w:rsidR="00490BDE">
        <w:rPr>
          <w:rFonts w:cs="Arial"/>
        </w:rPr>
        <w:t xml:space="preserve"> </w:t>
      </w:r>
      <w:r w:rsidR="00FB29E0">
        <w:rPr>
          <w:rFonts w:cs="Arial"/>
        </w:rPr>
        <w:t>E</w:t>
      </w:r>
      <w:r>
        <w:rPr>
          <w:rFonts w:cs="Arial"/>
        </w:rPr>
        <w:t>ditorial support w</w:t>
      </w:r>
      <w:r w:rsidR="009F1F19">
        <w:rPr>
          <w:rFonts w:cs="Arial"/>
        </w:rPr>
        <w:t>as</w:t>
      </w:r>
      <w:r>
        <w:rPr>
          <w:rFonts w:cs="Arial"/>
        </w:rPr>
        <w:t xml:space="preserve"> provided by </w:t>
      </w:r>
      <w:r w:rsidR="00E67406">
        <w:rPr>
          <w:rFonts w:cs="Arial"/>
        </w:rPr>
        <w:t>Infusion Communications, Haddam, CT</w:t>
      </w:r>
      <w:r>
        <w:rPr>
          <w:rFonts w:cs="Arial"/>
        </w:rPr>
        <w:t xml:space="preserve"> and </w:t>
      </w:r>
      <w:r w:rsidR="00490BDE">
        <w:rPr>
          <w:rFonts w:cs="Arial"/>
        </w:rPr>
        <w:t>w</w:t>
      </w:r>
      <w:r w:rsidR="00FB29E0">
        <w:rPr>
          <w:rFonts w:cs="Arial"/>
        </w:rPr>
        <w:t>as</w:t>
      </w:r>
      <w:r>
        <w:rPr>
          <w:rFonts w:cs="Arial"/>
        </w:rPr>
        <w:t xml:space="preserve"> funded by </w:t>
      </w:r>
      <w:r w:rsidR="00490BDE">
        <w:rPr>
          <w:rFonts w:cs="Arial"/>
        </w:rPr>
        <w:t>Vertex Pharmaceuticals Incorporated</w:t>
      </w:r>
      <w:r>
        <w:rPr>
          <w:rFonts w:cs="Arial"/>
        </w:rPr>
        <w:t>.</w:t>
      </w:r>
      <w:r w:rsidRPr="002934DB">
        <w:rPr>
          <w:rFonts w:cs="Arial"/>
        </w:rPr>
        <w:t xml:space="preserve"> </w:t>
      </w:r>
      <w:r>
        <w:rPr>
          <w:rFonts w:cs="Arial"/>
        </w:rPr>
        <w:t xml:space="preserve">No author </w:t>
      </w:r>
      <w:r w:rsidRPr="00A31B52">
        <w:t>received an honorarium or other form of financial support related to the development of this manuscript.</w:t>
      </w:r>
    </w:p>
    <w:p w14:paraId="26BBD205" w14:textId="77777777" w:rsidR="006078F9" w:rsidRDefault="006078F9" w:rsidP="00C940EA">
      <w:pPr>
        <w:tabs>
          <w:tab w:val="left" w:pos="2660"/>
        </w:tabs>
        <w:spacing w:line="360" w:lineRule="auto"/>
        <w:rPr>
          <w:b/>
          <w:bCs/>
        </w:rPr>
      </w:pPr>
    </w:p>
    <w:p w14:paraId="0E74D5F2" w14:textId="77777777" w:rsidR="009A40C0" w:rsidRDefault="009A40C0" w:rsidP="00C940EA">
      <w:pPr>
        <w:tabs>
          <w:tab w:val="left" w:pos="2660"/>
        </w:tabs>
        <w:spacing w:line="360" w:lineRule="auto"/>
        <w:rPr>
          <w:bCs/>
        </w:rPr>
      </w:pPr>
      <w:r>
        <w:rPr>
          <w:b/>
          <w:bCs/>
        </w:rPr>
        <w:t>Running head:</w:t>
      </w:r>
      <w:r>
        <w:rPr>
          <w:bCs/>
        </w:rPr>
        <w:t xml:space="preserve"> </w:t>
      </w:r>
      <w:r w:rsidR="00DE0BA5">
        <w:rPr>
          <w:bCs/>
        </w:rPr>
        <w:t>Voxel-Based Longitudinal Analysis of Pulmonary Ventilation MRI</w:t>
      </w:r>
    </w:p>
    <w:p w14:paraId="33406D5F" w14:textId="77777777" w:rsidR="00B77E22" w:rsidRDefault="00B77E22" w:rsidP="00C940EA">
      <w:pPr>
        <w:tabs>
          <w:tab w:val="left" w:pos="2660"/>
        </w:tabs>
        <w:spacing w:line="360" w:lineRule="auto"/>
        <w:rPr>
          <w:bCs/>
        </w:rPr>
      </w:pPr>
    </w:p>
    <w:p w14:paraId="6B900C4C" w14:textId="77777777" w:rsidR="00E22187" w:rsidRDefault="00E22187" w:rsidP="004D77E4">
      <w:pPr>
        <w:autoSpaceDE w:val="0"/>
        <w:autoSpaceDN w:val="0"/>
        <w:adjustRightInd w:val="0"/>
        <w:spacing w:line="360" w:lineRule="auto"/>
        <w:rPr>
          <w:rFonts w:cs="Arial"/>
        </w:rPr>
      </w:pPr>
      <w:r w:rsidDel="00E22187">
        <w:rPr>
          <w:rFonts w:cs="Arial"/>
        </w:rPr>
        <w:t xml:space="preserve"> </w:t>
      </w:r>
    </w:p>
    <w:p w14:paraId="52986158" w14:textId="77777777" w:rsidR="00E22187" w:rsidRDefault="00E22187" w:rsidP="004D77E4">
      <w:pPr>
        <w:autoSpaceDE w:val="0"/>
        <w:autoSpaceDN w:val="0"/>
        <w:adjustRightInd w:val="0"/>
        <w:spacing w:line="360" w:lineRule="auto"/>
        <w:rPr>
          <w:rFonts w:cs="Arial"/>
        </w:rPr>
      </w:pPr>
    </w:p>
    <w:p w14:paraId="3ADB47EF" w14:textId="77777777" w:rsidR="00E22187" w:rsidRDefault="00E22187" w:rsidP="004D77E4">
      <w:pPr>
        <w:autoSpaceDE w:val="0"/>
        <w:autoSpaceDN w:val="0"/>
        <w:adjustRightInd w:val="0"/>
        <w:spacing w:line="360" w:lineRule="auto"/>
        <w:rPr>
          <w:rFonts w:cs="Arial"/>
        </w:rPr>
      </w:pPr>
    </w:p>
    <w:p w14:paraId="096362EF" w14:textId="77777777" w:rsidR="00E22187" w:rsidRDefault="00E22187" w:rsidP="004D77E4">
      <w:pPr>
        <w:autoSpaceDE w:val="0"/>
        <w:autoSpaceDN w:val="0"/>
        <w:adjustRightInd w:val="0"/>
        <w:spacing w:line="360" w:lineRule="auto"/>
        <w:rPr>
          <w:rFonts w:cs="Arial"/>
        </w:rPr>
      </w:pPr>
    </w:p>
    <w:p w14:paraId="49B0A1CA" w14:textId="265FCCBF" w:rsidR="00B77E22" w:rsidRPr="00F91270" w:rsidRDefault="00B77E22" w:rsidP="004D77E4">
      <w:pPr>
        <w:autoSpaceDE w:val="0"/>
        <w:autoSpaceDN w:val="0"/>
        <w:adjustRightInd w:val="0"/>
        <w:spacing w:line="360" w:lineRule="auto"/>
        <w:rPr>
          <w:i/>
          <w:color w:val="1F497D"/>
        </w:rPr>
      </w:pPr>
      <w:r w:rsidRPr="00F91270">
        <w:rPr>
          <w:i/>
          <w:color w:val="1F497D"/>
        </w:rPr>
        <w:t xml:space="preserve">[Abstract word count limit: </w:t>
      </w:r>
      <w:r w:rsidR="009F1F19">
        <w:rPr>
          <w:i/>
          <w:color w:val="1F497D"/>
        </w:rPr>
        <w:t>200</w:t>
      </w:r>
      <w:r w:rsidRPr="00F91270">
        <w:rPr>
          <w:i/>
          <w:color w:val="1F497D"/>
        </w:rPr>
        <w:t xml:space="preserve">; current count: </w:t>
      </w:r>
      <w:r w:rsidR="004E2A19">
        <w:rPr>
          <w:i/>
          <w:color w:val="1F497D"/>
        </w:rPr>
        <w:t>2</w:t>
      </w:r>
      <w:r w:rsidR="00050D3E">
        <w:rPr>
          <w:i/>
          <w:color w:val="1F497D"/>
        </w:rPr>
        <w:t>0</w:t>
      </w:r>
      <w:ins w:id="20" w:author="Infusion Communications" w:date="2016-01-29T15:57:00Z">
        <w:r w:rsidR="00FA6187">
          <w:rPr>
            <w:i/>
            <w:color w:val="1F497D"/>
          </w:rPr>
          <w:t>0</w:t>
        </w:r>
      </w:ins>
      <w:ins w:id="21" w:author="Dena McWain" w:date="2016-01-29T13:28:00Z">
        <w:del w:id="22" w:author="Infusion Communications" w:date="2016-01-29T15:57:00Z">
          <w:r w:rsidR="00995090" w:rsidDel="00FA6187">
            <w:rPr>
              <w:i/>
              <w:color w:val="1F497D"/>
            </w:rPr>
            <w:delText>3</w:delText>
          </w:r>
        </w:del>
      </w:ins>
      <w:del w:id="23" w:author="Dena McWain" w:date="2016-01-29T13:28:00Z">
        <w:r w:rsidR="00050D3E" w:rsidDel="00995090">
          <w:rPr>
            <w:i/>
            <w:color w:val="1F497D"/>
          </w:rPr>
          <w:delText>0</w:delText>
        </w:r>
      </w:del>
      <w:r w:rsidRPr="00F91270">
        <w:rPr>
          <w:i/>
          <w:color w:val="1F497D"/>
        </w:rPr>
        <w:t>]</w:t>
      </w:r>
    </w:p>
    <w:p w14:paraId="183B98C7" w14:textId="77777777" w:rsidR="00072393" w:rsidRDefault="00072393" w:rsidP="00C940EA">
      <w:pPr>
        <w:pStyle w:val="Heading1"/>
        <w:spacing w:line="360" w:lineRule="auto"/>
      </w:pPr>
      <w:r>
        <w:t>abstract</w:t>
      </w:r>
    </w:p>
    <w:p w14:paraId="4160CE54" w14:textId="798343F0" w:rsidR="00DE0BA5" w:rsidRPr="00DE0BA5" w:rsidRDefault="00DE0BA5" w:rsidP="00C940EA">
      <w:pPr>
        <w:spacing w:line="360" w:lineRule="auto"/>
        <w:rPr>
          <w:rFonts w:eastAsia="Georgia" w:cs="Arial"/>
          <w:b/>
          <w:bCs/>
        </w:rPr>
      </w:pPr>
      <w:r w:rsidRPr="00DE0BA5">
        <w:rPr>
          <w:rFonts w:cs="Arial"/>
          <w:b/>
          <w:bCs/>
        </w:rPr>
        <w:t>Purpose:</w:t>
      </w:r>
      <w:r w:rsidRPr="00DE0BA5">
        <w:rPr>
          <w:rFonts w:cs="Arial"/>
        </w:rPr>
        <w:t xml:space="preserve"> </w:t>
      </w:r>
      <w:r w:rsidR="009F1F19">
        <w:rPr>
          <w:rFonts w:cs="Arial"/>
        </w:rPr>
        <w:t>P</w:t>
      </w:r>
      <w:r w:rsidRPr="00DE0BA5">
        <w:rPr>
          <w:rFonts w:cs="Arial"/>
        </w:rPr>
        <w:t xml:space="preserve">ropose a methodologic framework for quantitative assessment of longitudinal pulmonary ventilation image data using </w:t>
      </w:r>
      <w:commentRangeStart w:id="24"/>
      <w:r w:rsidRPr="00DE0BA5">
        <w:rPr>
          <w:rFonts w:cs="Arial"/>
        </w:rPr>
        <w:t>hyperpolarized</w:t>
      </w:r>
      <w:ins w:id="25" w:author="Infusion Communications" w:date="2016-01-29T15:53:00Z">
        <w:r w:rsidR="00FA6187">
          <w:rPr>
            <w:rFonts w:cs="Arial"/>
          </w:rPr>
          <w:t xml:space="preserve"> helium-3</w:t>
        </w:r>
      </w:ins>
      <w:r w:rsidRPr="00DE0BA5">
        <w:rPr>
          <w:rFonts w:cs="Arial"/>
        </w:rPr>
        <w:t xml:space="preserve"> </w:t>
      </w:r>
      <w:ins w:id="26" w:author="Infusion Communications" w:date="2016-01-29T15:53:00Z">
        <w:r w:rsidR="00FA6187">
          <w:rPr>
            <w:rFonts w:cs="Arial"/>
          </w:rPr>
          <w:t>(</w:t>
        </w:r>
      </w:ins>
      <w:r w:rsidR="00C9559D">
        <w:rPr>
          <w:vertAlign w:val="superscript"/>
        </w:rPr>
        <w:t>3</w:t>
      </w:r>
      <w:r w:rsidR="00C9559D">
        <w:t>He</w:t>
      </w:r>
      <w:ins w:id="27" w:author="Infusion Communications" w:date="2016-01-29T15:53:00Z">
        <w:r w:rsidR="00FA6187">
          <w:t>)</w:t>
        </w:r>
      </w:ins>
      <w:r w:rsidR="00C9559D">
        <w:t xml:space="preserve"> for </w:t>
      </w:r>
      <w:ins w:id="28" w:author="Dena McWain" w:date="2016-01-29T09:35:00Z">
        <w:r w:rsidR="0059489C">
          <w:t>magnetic resonance imaging (</w:t>
        </w:r>
      </w:ins>
      <w:r w:rsidRPr="00DE0BA5">
        <w:rPr>
          <w:rFonts w:cs="Arial"/>
        </w:rPr>
        <w:t>MRI</w:t>
      </w:r>
      <w:ins w:id="29" w:author="Dena McWain" w:date="2016-01-29T09:35:00Z">
        <w:r w:rsidR="0059489C">
          <w:rPr>
            <w:rFonts w:cs="Arial"/>
          </w:rPr>
          <w:t>)</w:t>
        </w:r>
      </w:ins>
      <w:commentRangeEnd w:id="24"/>
      <w:ins w:id="30" w:author="Dena McWain" w:date="2016-01-29T09:39:00Z">
        <w:r w:rsidR="0059489C">
          <w:rPr>
            <w:rStyle w:val="CommentReference"/>
          </w:rPr>
          <w:commentReference w:id="24"/>
        </w:r>
      </w:ins>
      <w:r w:rsidR="00C9559D">
        <w:rPr>
          <w:rFonts w:cs="Arial"/>
        </w:rPr>
        <w:t>,</w:t>
      </w:r>
      <w:r w:rsidRPr="00DE0BA5">
        <w:rPr>
          <w:rFonts w:cs="Arial"/>
        </w:rPr>
        <w:t xml:space="preserve"> including novel image processing and statistical analysis procedures</w:t>
      </w:r>
      <w:r w:rsidR="00C9559D" w:rsidRPr="00DE0BA5">
        <w:rPr>
          <w:rFonts w:cs="Arial"/>
        </w:rPr>
        <w:t xml:space="preserve"> </w:t>
      </w:r>
      <w:r w:rsidRPr="00DE0BA5">
        <w:rPr>
          <w:rFonts w:cs="Arial"/>
        </w:rPr>
        <w:t xml:space="preserve">for generating localized correlation maps based on effect(s) of interest.  </w:t>
      </w:r>
    </w:p>
    <w:p w14:paraId="39D843A8" w14:textId="1314E132" w:rsidR="00DE0BA5" w:rsidRPr="00DE0BA5" w:rsidRDefault="00DE0BA5" w:rsidP="00C940EA">
      <w:pPr>
        <w:spacing w:line="360" w:lineRule="auto"/>
        <w:rPr>
          <w:rFonts w:eastAsia="Georgia" w:cs="Arial"/>
        </w:rPr>
      </w:pPr>
      <w:r w:rsidRPr="00DE0BA5">
        <w:rPr>
          <w:rFonts w:cs="Arial"/>
          <w:b/>
          <w:bCs/>
        </w:rPr>
        <w:t xml:space="preserve">Methods: </w:t>
      </w:r>
      <w:r w:rsidRPr="00DE0BA5">
        <w:rPr>
          <w:rFonts w:cs="Arial"/>
        </w:rPr>
        <w:t xml:space="preserve">Eight </w:t>
      </w:r>
      <w:r w:rsidR="00BA07A3">
        <w:rPr>
          <w:rFonts w:cs="Arial"/>
        </w:rPr>
        <w:t>p</w:t>
      </w:r>
      <w:r w:rsidR="001834E7">
        <w:rPr>
          <w:rFonts w:cs="Arial"/>
        </w:rPr>
        <w:t>a</w:t>
      </w:r>
      <w:r w:rsidR="00301F61">
        <w:rPr>
          <w:rFonts w:cs="Arial"/>
        </w:rPr>
        <w:t>tien</w:t>
      </w:r>
      <w:r w:rsidRPr="00DE0BA5">
        <w:rPr>
          <w:rFonts w:cs="Arial"/>
        </w:rPr>
        <w:t xml:space="preserve">ts with cystic fibrosis were imaged using simultaneous hyperpolarized </w:t>
      </w:r>
      <w:r w:rsidRPr="00C012F7">
        <w:rPr>
          <w:rFonts w:cs="Arial"/>
          <w:vertAlign w:val="superscript"/>
        </w:rPr>
        <w:t>3</w:t>
      </w:r>
      <w:r w:rsidRPr="00DE0BA5">
        <w:rPr>
          <w:rFonts w:cs="Arial"/>
        </w:rPr>
        <w:t xml:space="preserve">He and conventional </w:t>
      </w:r>
      <w:commentRangeStart w:id="31"/>
      <w:r w:rsidRPr="00C012F7">
        <w:rPr>
          <w:rFonts w:cs="Arial"/>
          <w:vertAlign w:val="superscript"/>
        </w:rPr>
        <w:t>1</w:t>
      </w:r>
      <w:r w:rsidRPr="00DE0BA5">
        <w:rPr>
          <w:rFonts w:cs="Arial"/>
        </w:rPr>
        <w:t>H</w:t>
      </w:r>
      <w:commentRangeEnd w:id="31"/>
      <w:r w:rsidR="00CD4BD1">
        <w:rPr>
          <w:rStyle w:val="CommentReference"/>
        </w:rPr>
        <w:commentReference w:id="31"/>
      </w:r>
      <w:r w:rsidRPr="00DE0BA5">
        <w:rPr>
          <w:rFonts w:cs="Arial"/>
        </w:rPr>
        <w:t xml:space="preserve"> MRI every </w:t>
      </w:r>
      <w:commentRangeStart w:id="32"/>
      <w:r w:rsidR="00BF21C5">
        <w:rPr>
          <w:rFonts w:cs="Arial"/>
        </w:rPr>
        <w:t>2</w:t>
      </w:r>
      <w:r w:rsidRPr="00DE0BA5">
        <w:rPr>
          <w:rFonts w:cs="Arial"/>
        </w:rPr>
        <w:t xml:space="preserve"> weeks </w:t>
      </w:r>
      <w:commentRangeEnd w:id="32"/>
      <w:r w:rsidR="00FA6187">
        <w:rPr>
          <w:rStyle w:val="CommentReference"/>
        </w:rPr>
        <w:commentReference w:id="32"/>
      </w:r>
      <w:r w:rsidRPr="00DE0BA5">
        <w:rPr>
          <w:rFonts w:cs="Arial"/>
        </w:rPr>
        <w:t xml:space="preserve">for </w:t>
      </w:r>
      <w:r w:rsidR="00883533">
        <w:rPr>
          <w:rFonts w:cs="Arial"/>
        </w:rPr>
        <w:t>5</w:t>
      </w:r>
      <w:r w:rsidRPr="00DE0BA5">
        <w:rPr>
          <w:rFonts w:cs="Arial"/>
        </w:rPr>
        <w:t xml:space="preserve"> </w:t>
      </w:r>
      <w:r w:rsidR="00474596">
        <w:rPr>
          <w:rFonts w:cs="Arial"/>
        </w:rPr>
        <w:t xml:space="preserve">total </w:t>
      </w:r>
      <w:r w:rsidRPr="00DE0BA5">
        <w:rPr>
          <w:rFonts w:cs="Arial"/>
        </w:rPr>
        <w:t xml:space="preserve">time points </w:t>
      </w:r>
      <w:r w:rsidR="00474596">
        <w:rPr>
          <w:rFonts w:cs="Arial"/>
        </w:rPr>
        <w:t>in</w:t>
      </w:r>
      <w:r w:rsidRPr="00DE0BA5">
        <w:rPr>
          <w:rFonts w:cs="Arial"/>
        </w:rPr>
        <w:t xml:space="preserve"> an experimental drug therapy </w:t>
      </w:r>
      <w:r w:rsidR="00883533">
        <w:rPr>
          <w:rFonts w:cs="Arial"/>
        </w:rPr>
        <w:t>study</w:t>
      </w:r>
      <w:r w:rsidRPr="00DE0BA5">
        <w:rPr>
          <w:rFonts w:cs="Arial"/>
        </w:rPr>
        <w:t>.</w:t>
      </w:r>
      <w:r w:rsidR="00BA07A3">
        <w:rPr>
          <w:rFonts w:cs="Arial"/>
        </w:rPr>
        <w:t xml:space="preserve"> </w:t>
      </w:r>
      <w:r w:rsidR="00301F61">
        <w:rPr>
          <w:rFonts w:cs="Arial"/>
        </w:rPr>
        <w:t>T</w:t>
      </w:r>
      <w:r w:rsidRPr="00DE0BA5">
        <w:rPr>
          <w:rFonts w:cs="Arial"/>
        </w:rPr>
        <w:t xml:space="preserve">o quantify </w:t>
      </w:r>
      <w:r w:rsidR="00301F61">
        <w:rPr>
          <w:rFonts w:cs="Arial"/>
        </w:rPr>
        <w:t>patient</w:t>
      </w:r>
      <w:r w:rsidRPr="00DE0BA5">
        <w:rPr>
          <w:rFonts w:cs="Arial"/>
        </w:rPr>
        <w:t>-specific local treatment effects, multivariate (</w:t>
      </w:r>
      <w:proofErr w:type="spellStart"/>
      <w:r w:rsidRPr="00DE0BA5">
        <w:rPr>
          <w:rFonts w:cs="Arial"/>
        </w:rPr>
        <w:t>i</w:t>
      </w:r>
      <w:del w:id="33" w:author="Dena McWain" w:date="2016-01-29T09:54:00Z">
        <w:r w:rsidRPr="00DE0BA5" w:rsidDel="00CD4BD1">
          <w:rPr>
            <w:rFonts w:cs="Arial"/>
          </w:rPr>
          <w:delText>.</w:delText>
        </w:r>
      </w:del>
      <w:r w:rsidRPr="00DE0BA5">
        <w:rPr>
          <w:rFonts w:cs="Arial"/>
        </w:rPr>
        <w:t>e</w:t>
      </w:r>
      <w:proofErr w:type="spellEnd"/>
      <w:del w:id="34" w:author="Dena McWain" w:date="2016-01-29T09:54:00Z">
        <w:r w:rsidRPr="00DE0BA5" w:rsidDel="00CD4BD1">
          <w:rPr>
            <w:rFonts w:cs="Arial"/>
          </w:rPr>
          <w:delText>.</w:delText>
        </w:r>
      </w:del>
      <w:r w:rsidR="00474596">
        <w:rPr>
          <w:rFonts w:cs="Arial"/>
        </w:rPr>
        <w:t>,</w:t>
      </w:r>
      <w:r w:rsidRPr="00DE0BA5">
        <w:rPr>
          <w:rFonts w:cs="Arial"/>
        </w:rPr>
        <w:t xml:space="preserve"> </w:t>
      </w:r>
      <w:r w:rsidRPr="00C012F7">
        <w:rPr>
          <w:rFonts w:cs="Arial"/>
          <w:vertAlign w:val="superscript"/>
        </w:rPr>
        <w:t>1</w:t>
      </w:r>
      <w:r w:rsidRPr="00DE0BA5">
        <w:rPr>
          <w:rFonts w:cs="Arial"/>
        </w:rPr>
        <w:t>H/</w:t>
      </w:r>
      <w:r w:rsidRPr="00C012F7">
        <w:rPr>
          <w:rFonts w:cs="Arial"/>
          <w:vertAlign w:val="superscript"/>
        </w:rPr>
        <w:t>3</w:t>
      </w:r>
      <w:r w:rsidRPr="00DE0BA5">
        <w:rPr>
          <w:rFonts w:cs="Arial"/>
        </w:rPr>
        <w:t xml:space="preserve">He) </w:t>
      </w:r>
      <w:r w:rsidR="00301F61">
        <w:rPr>
          <w:rFonts w:cs="Arial"/>
        </w:rPr>
        <w:t>patient</w:t>
      </w:r>
      <w:r w:rsidRPr="00DE0BA5">
        <w:rPr>
          <w:rFonts w:cs="Arial"/>
        </w:rPr>
        <w:t xml:space="preserve">-specific atlases were constructed directly from </w:t>
      </w:r>
      <w:del w:id="35" w:author="Infusion Communications" w:date="2016-01-29T15:56:00Z">
        <w:r w:rsidRPr="00DE0BA5" w:rsidDel="00FA6187">
          <w:rPr>
            <w:rFonts w:cs="Arial"/>
          </w:rPr>
          <w:delText xml:space="preserve">the </w:delText>
        </w:r>
      </w:del>
      <w:r w:rsidRPr="00DE0BA5">
        <w:rPr>
          <w:rFonts w:cs="Arial"/>
        </w:rPr>
        <w:t>longitudinal data.</w:t>
      </w:r>
      <w:r w:rsidR="00BA07A3">
        <w:rPr>
          <w:rFonts w:cs="Arial"/>
        </w:rPr>
        <w:t xml:space="preserve"> </w:t>
      </w:r>
      <w:r w:rsidRPr="00DE0BA5">
        <w:rPr>
          <w:rFonts w:cs="Arial"/>
        </w:rPr>
        <w:t>Probabilistic segmentation of the</w:t>
      </w:r>
      <w:ins w:id="36" w:author="Infusion Communications" w:date="2016-01-29T16:29:00Z">
        <w:r w:rsidR="00A41886">
          <w:rPr>
            <w:rFonts w:cs="Arial"/>
          </w:rPr>
          <w:t xml:space="preserve"> four dimensional</w:t>
        </w:r>
      </w:ins>
      <w:r w:rsidRPr="00DE0BA5">
        <w:rPr>
          <w:rFonts w:cs="Arial"/>
        </w:rPr>
        <w:t xml:space="preserve"> </w:t>
      </w:r>
      <w:ins w:id="37" w:author="Infusion Communications" w:date="2016-01-29T16:29:00Z">
        <w:r w:rsidR="00A41886">
          <w:rPr>
            <w:rFonts w:cs="Arial"/>
          </w:rPr>
          <w:t>(</w:t>
        </w:r>
      </w:ins>
      <w:commentRangeStart w:id="38"/>
      <w:r w:rsidRPr="00502B32">
        <w:rPr>
          <w:rFonts w:cs="Arial"/>
        </w:rPr>
        <w:t>4</w:t>
      </w:r>
      <w:ins w:id="39" w:author="Dena McWain" w:date="2016-01-29T14:20:00Z">
        <w:r w:rsidR="004F33AC">
          <w:rPr>
            <w:rFonts w:cs="Arial"/>
          </w:rPr>
          <w:t>-</w:t>
        </w:r>
      </w:ins>
      <w:r w:rsidRPr="00502B32">
        <w:rPr>
          <w:rFonts w:cs="Arial"/>
        </w:rPr>
        <w:t>D</w:t>
      </w:r>
      <w:ins w:id="40" w:author="Infusion Communications" w:date="2016-01-29T16:29:00Z">
        <w:r w:rsidR="00A41886">
          <w:rPr>
            <w:rFonts w:cs="Arial"/>
          </w:rPr>
          <w:t>)</w:t>
        </w:r>
      </w:ins>
      <w:r w:rsidRPr="00DE0BA5">
        <w:rPr>
          <w:rFonts w:cs="Arial"/>
        </w:rPr>
        <w:t xml:space="preserve"> </w:t>
      </w:r>
      <w:commentRangeEnd w:id="38"/>
      <w:r w:rsidR="00C97AF9">
        <w:rPr>
          <w:rStyle w:val="CommentReference"/>
        </w:rPr>
        <w:commentReference w:id="38"/>
      </w:r>
      <w:r w:rsidRPr="00DE0BA5">
        <w:rPr>
          <w:rFonts w:cs="Arial"/>
        </w:rPr>
        <w:t>longitudinal image volume was used to yield normalized expected ventilation intensity values.</w:t>
      </w:r>
      <w:r w:rsidR="00BA07A3">
        <w:rPr>
          <w:rFonts w:cs="Arial"/>
        </w:rPr>
        <w:t xml:space="preserve"> </w:t>
      </w:r>
      <w:r w:rsidRPr="00DE0BA5">
        <w:rPr>
          <w:rFonts w:cs="Arial"/>
        </w:rPr>
        <w:t xml:space="preserve">Subsequent </w:t>
      </w:r>
      <w:proofErr w:type="spellStart"/>
      <w:r w:rsidRPr="00DE0BA5">
        <w:rPr>
          <w:rFonts w:cs="Arial"/>
        </w:rPr>
        <w:t>voxelwise</w:t>
      </w:r>
      <w:proofErr w:type="spellEnd"/>
      <w:r w:rsidRPr="00DE0BA5">
        <w:rPr>
          <w:rFonts w:cs="Arial"/>
        </w:rPr>
        <w:t xml:space="preserve"> regression analysis was used to determine local coherence with the proposed treatment effect hypothesis.</w:t>
      </w:r>
    </w:p>
    <w:p w14:paraId="38A86763" w14:textId="36B7261E" w:rsidR="00DE0BA5" w:rsidRPr="00DE0BA5" w:rsidRDefault="00DE0BA5" w:rsidP="00C940EA">
      <w:pPr>
        <w:spacing w:line="360" w:lineRule="auto"/>
        <w:rPr>
          <w:rFonts w:eastAsia="Georgia" w:cs="Arial"/>
        </w:rPr>
      </w:pPr>
      <w:r w:rsidRPr="00DE0BA5">
        <w:rPr>
          <w:rFonts w:cs="Arial"/>
          <w:b/>
          <w:bCs/>
        </w:rPr>
        <w:t>Results:</w:t>
      </w:r>
      <w:r w:rsidRPr="00DE0BA5">
        <w:rPr>
          <w:rFonts w:cs="Arial"/>
        </w:rPr>
        <w:t xml:space="preserve"> Image maps were generated in the template space for each </w:t>
      </w:r>
      <w:r w:rsidR="00050D3E">
        <w:rPr>
          <w:rFonts w:cs="Arial"/>
        </w:rPr>
        <w:t>patient</w:t>
      </w:r>
      <w:r w:rsidR="00883533">
        <w:rPr>
          <w:rFonts w:cs="Arial"/>
        </w:rPr>
        <w:t>, showing</w:t>
      </w:r>
      <w:r w:rsidRPr="00DE0BA5">
        <w:rPr>
          <w:rFonts w:cs="Arial"/>
        </w:rPr>
        <w:t xml:space="preserve"> areas of positive and negative correlation.</w:t>
      </w:r>
      <w:r w:rsidR="00BA07A3">
        <w:rPr>
          <w:rFonts w:cs="Arial"/>
        </w:rPr>
        <w:t xml:space="preserve"> </w:t>
      </w:r>
      <w:r w:rsidRPr="00DE0BA5">
        <w:rPr>
          <w:rFonts w:cs="Arial"/>
        </w:rPr>
        <w:t xml:space="preserve">Summing </w:t>
      </w:r>
      <w:r w:rsidR="00883533">
        <w:rPr>
          <w:rFonts w:cs="Arial"/>
        </w:rPr>
        <w:t>of</w:t>
      </w:r>
      <w:del w:id="41" w:author="Infusion Communications" w:date="2016-01-29T16:43:00Z">
        <w:r w:rsidR="00883533" w:rsidDel="00C42BA8">
          <w:rPr>
            <w:rFonts w:cs="Arial"/>
          </w:rPr>
          <w:delText xml:space="preserve"> </w:delText>
        </w:r>
        <w:r w:rsidRPr="00DE0BA5" w:rsidDel="00C42BA8">
          <w:rPr>
            <w:rFonts w:cs="Arial"/>
          </w:rPr>
          <w:delText>the</w:delText>
        </w:r>
      </w:del>
      <w:r w:rsidRPr="00DE0BA5">
        <w:rPr>
          <w:rFonts w:cs="Arial"/>
        </w:rPr>
        <w:t xml:space="preserve"> respective regional volumes provided estimates of </w:t>
      </w:r>
      <w:del w:id="42" w:author="Infusion Communications" w:date="2016-01-29T16:43:00Z">
        <w:r w:rsidRPr="00DE0BA5" w:rsidDel="00C42BA8">
          <w:rPr>
            <w:rFonts w:cs="Arial"/>
          </w:rPr>
          <w:delText xml:space="preserve">the </w:delText>
        </w:r>
      </w:del>
      <w:r w:rsidRPr="00DE0BA5">
        <w:rPr>
          <w:rFonts w:cs="Arial"/>
        </w:rPr>
        <w:t xml:space="preserve">global effects of </w:t>
      </w:r>
      <w:del w:id="43" w:author="Infusion Communications" w:date="2016-01-29T15:55:00Z">
        <w:r w:rsidRPr="00DE0BA5" w:rsidDel="00FA6187">
          <w:rPr>
            <w:rFonts w:cs="Arial"/>
          </w:rPr>
          <w:delText xml:space="preserve">the </w:delText>
        </w:r>
      </w:del>
      <w:r w:rsidRPr="00DE0BA5">
        <w:rPr>
          <w:rFonts w:cs="Arial"/>
        </w:rPr>
        <w:t>drug therapy</w:t>
      </w:r>
      <w:r w:rsidR="00883533">
        <w:rPr>
          <w:rFonts w:cs="Arial"/>
        </w:rPr>
        <w:t>,</w:t>
      </w:r>
      <w:r w:rsidRPr="00DE0BA5">
        <w:rPr>
          <w:rFonts w:cs="Arial"/>
        </w:rPr>
        <w:t xml:space="preserve"> whereas the correlation image maps provided complementary information regarding </w:t>
      </w:r>
      <w:del w:id="44" w:author="Infusion Communications" w:date="2016-01-29T15:55:00Z">
        <w:r w:rsidRPr="00DE0BA5" w:rsidDel="00FA6187">
          <w:rPr>
            <w:rFonts w:cs="Arial"/>
          </w:rPr>
          <w:delText xml:space="preserve">the </w:delText>
        </w:r>
      </w:del>
      <w:r w:rsidRPr="00DE0BA5">
        <w:rPr>
          <w:rFonts w:cs="Arial"/>
        </w:rPr>
        <w:t>local effects.</w:t>
      </w:r>
      <w:r w:rsidR="00BA07A3">
        <w:rPr>
          <w:rFonts w:cs="Arial"/>
        </w:rPr>
        <w:t xml:space="preserve"> </w:t>
      </w:r>
    </w:p>
    <w:p w14:paraId="2F931543" w14:textId="043BF8E8" w:rsidR="00DE0BA5" w:rsidRPr="00DE0BA5" w:rsidRDefault="00DE0BA5" w:rsidP="00C940EA">
      <w:pPr>
        <w:spacing w:line="360" w:lineRule="auto"/>
        <w:rPr>
          <w:rFonts w:eastAsia="Georgia" w:cs="Arial"/>
        </w:rPr>
      </w:pPr>
      <w:r w:rsidRPr="00DE0BA5">
        <w:rPr>
          <w:rFonts w:cs="Arial"/>
          <w:b/>
          <w:bCs/>
        </w:rPr>
        <w:t>Conclusion:</w:t>
      </w:r>
      <w:r w:rsidRPr="00DE0BA5">
        <w:rPr>
          <w:rFonts w:cs="Arial"/>
        </w:rPr>
        <w:t xml:space="preserve"> </w:t>
      </w:r>
      <w:r w:rsidR="00883533">
        <w:rPr>
          <w:rFonts w:cs="Arial"/>
        </w:rPr>
        <w:t>Using the proposed framework facilitates l</w:t>
      </w:r>
      <w:r w:rsidRPr="00DE0BA5">
        <w:rPr>
          <w:rFonts w:cs="Arial"/>
        </w:rPr>
        <w:t>ongitudinal assessment of pulmonary ventilation images. The proposed image analysis work</w:t>
      </w:r>
      <w:r w:rsidR="00551B35">
        <w:rPr>
          <w:rFonts w:cs="Arial"/>
        </w:rPr>
        <w:t xml:space="preserve"> </w:t>
      </w:r>
      <w:r w:rsidRPr="00DE0BA5">
        <w:rPr>
          <w:rFonts w:cs="Arial"/>
        </w:rPr>
        <w:t xml:space="preserve">flow appropriately modulates </w:t>
      </w:r>
      <w:del w:id="45" w:author="Infusion Communications" w:date="2016-01-29T15:56:00Z">
        <w:r w:rsidRPr="00DE0BA5" w:rsidDel="00FA6187">
          <w:rPr>
            <w:rFonts w:cs="Arial"/>
          </w:rPr>
          <w:delText xml:space="preserve">the </w:delText>
        </w:r>
      </w:del>
      <w:r w:rsidRPr="00DE0BA5">
        <w:rPr>
          <w:rFonts w:cs="Arial"/>
        </w:rPr>
        <w:t xml:space="preserve">image data for subsequent statistical analysis yielding correlation maps </w:t>
      </w:r>
      <w:r w:rsidR="00883533">
        <w:rPr>
          <w:rFonts w:cs="Arial"/>
        </w:rPr>
        <w:t>that</w:t>
      </w:r>
      <w:r w:rsidR="00883533" w:rsidRPr="00DE0BA5">
        <w:rPr>
          <w:rFonts w:cs="Arial"/>
        </w:rPr>
        <w:t xml:space="preserve"> </w:t>
      </w:r>
      <w:r w:rsidRPr="00DE0BA5">
        <w:rPr>
          <w:rFonts w:cs="Arial"/>
        </w:rPr>
        <w:t>provide important regional information.</w:t>
      </w:r>
    </w:p>
    <w:p w14:paraId="38A36C14" w14:textId="77777777" w:rsidR="00E84B40" w:rsidRDefault="00E84B40" w:rsidP="00C940EA">
      <w:pPr>
        <w:pStyle w:val="Heading1"/>
        <w:spacing w:line="360" w:lineRule="auto"/>
      </w:pPr>
    </w:p>
    <w:p w14:paraId="707612B4" w14:textId="0F3701CF" w:rsidR="00A84BB5" w:rsidRDefault="00A84BB5" w:rsidP="00A84BB5">
      <w:pPr>
        <w:tabs>
          <w:tab w:val="left" w:pos="2660"/>
        </w:tabs>
        <w:spacing w:line="360" w:lineRule="auto"/>
        <w:rPr>
          <w:bCs/>
        </w:rPr>
      </w:pPr>
      <w:r>
        <w:rPr>
          <w:b/>
        </w:rPr>
        <w:t>Keywords</w:t>
      </w:r>
      <w:r w:rsidRPr="00DE0BA5">
        <w:t>:</w:t>
      </w:r>
      <w:r>
        <w:t xml:space="preserve"> </w:t>
      </w:r>
      <w:r w:rsidR="007062D9">
        <w:t>cystic fibrosis;</w:t>
      </w:r>
      <w:r w:rsidR="004F547C">
        <w:t xml:space="preserve"> helium</w:t>
      </w:r>
      <w:r w:rsidR="003A7C43">
        <w:t>; respiratory function tests</w:t>
      </w:r>
      <w:r w:rsidR="007512F8">
        <w:t>; magnetic resonance imaging (MRI)</w:t>
      </w:r>
    </w:p>
    <w:p w14:paraId="7CB8829E" w14:textId="77777777" w:rsidR="00B77E22" w:rsidRPr="00F91270" w:rsidRDefault="00072393" w:rsidP="00C940EA">
      <w:pPr>
        <w:pStyle w:val="Heading1"/>
        <w:spacing w:line="360" w:lineRule="auto"/>
        <w:rPr>
          <w:rFonts w:cs="Times New Roman"/>
          <w:b w:val="0"/>
          <w:bCs w:val="0"/>
          <w:i/>
          <w:caps w:val="0"/>
          <w:color w:val="1F497D"/>
          <w:kern w:val="0"/>
        </w:rPr>
      </w:pPr>
      <w:r>
        <w:br w:type="page"/>
      </w:r>
      <w:r w:rsidR="00B77E22" w:rsidRPr="00F91270">
        <w:rPr>
          <w:rFonts w:cs="Times New Roman"/>
          <w:b w:val="0"/>
          <w:bCs w:val="0"/>
          <w:i/>
          <w:caps w:val="0"/>
          <w:color w:val="1F497D"/>
          <w:kern w:val="0"/>
        </w:rPr>
        <w:lastRenderedPageBreak/>
        <w:t xml:space="preserve">[Word count limit: </w:t>
      </w:r>
      <w:r w:rsidR="00463F35">
        <w:rPr>
          <w:rFonts w:cs="Times New Roman"/>
          <w:b w:val="0"/>
          <w:bCs w:val="0"/>
          <w:i/>
          <w:caps w:val="0"/>
          <w:color w:val="1F497D"/>
          <w:kern w:val="0"/>
        </w:rPr>
        <w:t>5000</w:t>
      </w:r>
      <w:r w:rsidR="00B77E22" w:rsidRPr="00F91270">
        <w:rPr>
          <w:rFonts w:cs="Times New Roman"/>
          <w:b w:val="0"/>
          <w:bCs w:val="0"/>
          <w:i/>
          <w:caps w:val="0"/>
          <w:color w:val="1F497D"/>
          <w:kern w:val="0"/>
        </w:rPr>
        <w:t xml:space="preserve">; current count: </w:t>
      </w:r>
      <w:r w:rsidR="009C62B2">
        <w:rPr>
          <w:rFonts w:cs="Times New Roman"/>
          <w:b w:val="0"/>
          <w:bCs w:val="0"/>
          <w:i/>
          <w:caps w:val="0"/>
          <w:color w:val="1F497D"/>
          <w:kern w:val="0"/>
        </w:rPr>
        <w:t>2285</w:t>
      </w:r>
      <w:r w:rsidR="00B77E22" w:rsidRPr="00F91270">
        <w:rPr>
          <w:rFonts w:cs="Times New Roman"/>
          <w:b w:val="0"/>
          <w:bCs w:val="0"/>
          <w:i/>
          <w:caps w:val="0"/>
          <w:color w:val="1F497D"/>
          <w:kern w:val="0"/>
        </w:rPr>
        <w:t>]</w:t>
      </w:r>
    </w:p>
    <w:p w14:paraId="4D77D1B9" w14:textId="77777777" w:rsidR="00072393" w:rsidRDefault="00072393" w:rsidP="00C940EA">
      <w:pPr>
        <w:pStyle w:val="Heading1"/>
        <w:spacing w:line="360" w:lineRule="auto"/>
      </w:pPr>
      <w:r>
        <w:t>introduction</w:t>
      </w:r>
    </w:p>
    <w:p w14:paraId="08B57675" w14:textId="77777777" w:rsidR="009C79CA" w:rsidRPr="009C79CA" w:rsidRDefault="00F16B67" w:rsidP="00C940EA">
      <w:pPr>
        <w:spacing w:line="360" w:lineRule="auto"/>
        <w:rPr>
          <w:rFonts w:eastAsia="Georgia" w:cs="Arial"/>
        </w:rPr>
      </w:pPr>
      <w:r>
        <w:rPr>
          <w:rFonts w:cs="Arial"/>
        </w:rPr>
        <w:t>Because of</w:t>
      </w:r>
      <w:r w:rsidR="009C79CA" w:rsidRPr="009C79CA">
        <w:rPr>
          <w:rFonts w:cs="Arial"/>
        </w:rPr>
        <w:t xml:space="preserve"> the heterogeneous nature of pathologic lung processes, studies of disease progression and treatment are complex.</w:t>
      </w:r>
      <w:r w:rsidR="00C9559D">
        <w:rPr>
          <w:rFonts w:cs="Arial"/>
        </w:rPr>
        <w:t xml:space="preserve"> </w:t>
      </w:r>
      <w:r w:rsidR="009C79CA" w:rsidRPr="009C79CA">
        <w:rPr>
          <w:rFonts w:cs="Arial"/>
        </w:rPr>
        <w:t>Longitudinal studies are advantageous in that normal between-</w:t>
      </w:r>
      <w:r w:rsidR="00050D3E">
        <w:rPr>
          <w:rFonts w:cs="Arial"/>
        </w:rPr>
        <w:t>patient</w:t>
      </w:r>
      <w:r w:rsidR="009C79CA" w:rsidRPr="009C79CA">
        <w:rPr>
          <w:rFonts w:cs="Arial"/>
        </w:rPr>
        <w:t xml:space="preserve"> variability is minimized.</w:t>
      </w:r>
      <w:r w:rsidR="00C9559D">
        <w:rPr>
          <w:rFonts w:cs="Arial"/>
        </w:rPr>
        <w:t xml:space="preserve"> </w:t>
      </w:r>
      <w:r w:rsidR="009C79CA" w:rsidRPr="009C79CA">
        <w:rPr>
          <w:rFonts w:cs="Arial"/>
        </w:rPr>
        <w:t xml:space="preserve">However, many of the longitudinal pulmonary studies </w:t>
      </w:r>
      <w:r>
        <w:rPr>
          <w:rFonts w:cs="Arial"/>
        </w:rPr>
        <w:t xml:space="preserve">conducted </w:t>
      </w:r>
      <w:r w:rsidR="009C79CA" w:rsidRPr="009C79CA">
        <w:rPr>
          <w:rFonts w:cs="Arial"/>
        </w:rPr>
        <w:t>to date have been restricted to whole-lung spirometry assessments for evaluation of lung function</w:t>
      </w:r>
      <w:r>
        <w:rPr>
          <w:rFonts w:cs="Arial"/>
        </w:rPr>
        <w:t>,</w:t>
      </w:r>
      <w:r w:rsidR="009C79CA" w:rsidRPr="009C79CA">
        <w:rPr>
          <w:rFonts w:cs="Arial"/>
        </w:rPr>
        <w:t xml:space="preserve"> with imaging being rapidly adopted </w:t>
      </w:r>
      <w:r>
        <w:rPr>
          <w:rFonts w:cs="Arial"/>
        </w:rPr>
        <w:t>owing to</w:t>
      </w:r>
      <w:r w:rsidRPr="009C79CA">
        <w:rPr>
          <w:rFonts w:cs="Arial"/>
        </w:rPr>
        <w:t xml:space="preserve"> </w:t>
      </w:r>
      <w:r w:rsidR="009C79CA" w:rsidRPr="009C79CA">
        <w:rPr>
          <w:rFonts w:cs="Arial"/>
        </w:rPr>
        <w:t>its increased spatial sensitivity.</w:t>
      </w:r>
    </w:p>
    <w:p w14:paraId="348E2E96" w14:textId="1A92D96E" w:rsidR="009C79CA" w:rsidRPr="009C79CA" w:rsidRDefault="009C79CA" w:rsidP="00C940EA">
      <w:pPr>
        <w:spacing w:line="360" w:lineRule="auto"/>
        <w:rPr>
          <w:rFonts w:eastAsia="Georgia" w:cs="Arial"/>
        </w:rPr>
      </w:pPr>
      <w:r w:rsidRPr="009C79CA">
        <w:rPr>
          <w:rFonts w:cs="Arial"/>
        </w:rPr>
        <w:t xml:space="preserve"> </w:t>
      </w:r>
      <w:r w:rsidRPr="009C79CA">
        <w:rPr>
          <w:rFonts w:eastAsia="Georgia" w:cs="Arial"/>
        </w:rPr>
        <w:tab/>
      </w:r>
      <w:r w:rsidRPr="009C79CA">
        <w:rPr>
          <w:rFonts w:cs="Arial"/>
        </w:rPr>
        <w:t xml:space="preserve">Spirometry is the standard protocol for evaluating lung function </w:t>
      </w:r>
      <w:r w:rsidR="001E5645">
        <w:rPr>
          <w:rFonts w:cs="Arial"/>
        </w:rPr>
        <w:t>because of</w:t>
      </w:r>
      <w:r w:rsidR="001E5645" w:rsidRPr="009C79CA">
        <w:rPr>
          <w:rFonts w:cs="Arial"/>
        </w:rPr>
        <w:t xml:space="preserve"> </w:t>
      </w:r>
      <w:r w:rsidRPr="009C79CA">
        <w:rPr>
          <w:rFonts w:cs="Arial"/>
        </w:rPr>
        <w:t>its low</w:t>
      </w:r>
      <w:ins w:id="46" w:author="Dena McWain" w:date="2016-01-29T10:04:00Z">
        <w:r w:rsidR="00EC5CD8">
          <w:rPr>
            <w:rFonts w:cs="Arial"/>
          </w:rPr>
          <w:t xml:space="preserve"> </w:t>
        </w:r>
      </w:ins>
      <w:del w:id="47" w:author="Dena McWain" w:date="2016-01-29T10:04:00Z">
        <w:r w:rsidR="001E5645" w:rsidDel="00EC5CD8">
          <w:rPr>
            <w:rFonts w:cs="Arial"/>
          </w:rPr>
          <w:delText>-</w:delText>
        </w:r>
      </w:del>
      <w:r w:rsidRPr="009C79CA">
        <w:rPr>
          <w:rFonts w:cs="Arial"/>
        </w:rPr>
        <w:t>cost, noninvasive nature</w:t>
      </w:r>
      <w:ins w:id="48" w:author="Dena McWain" w:date="2016-01-29T10:04:00Z">
        <w:r w:rsidR="00EC5CD8">
          <w:rPr>
            <w:rFonts w:cs="Arial"/>
          </w:rPr>
          <w:t>,</w:t>
        </w:r>
      </w:ins>
      <w:r w:rsidRPr="009C79CA">
        <w:rPr>
          <w:rFonts w:cs="Arial"/>
        </w:rPr>
        <w:t xml:space="preserve"> and wide availability.</w:t>
      </w:r>
      <w:r w:rsidR="00C9559D">
        <w:rPr>
          <w:rFonts w:cs="Arial"/>
        </w:rPr>
        <w:t xml:space="preserve"> </w:t>
      </w:r>
      <w:r w:rsidRPr="009C79CA">
        <w:rPr>
          <w:rFonts w:cs="Arial"/>
        </w:rPr>
        <w:t xml:space="preserve">Longitudinal spirometry studies have explored such respiratory pathologies as the effects of smoking </w:t>
      </w:r>
      <w:r w:rsidR="00BA30A2">
        <w:rPr>
          <w:rFonts w:cs="Arial"/>
        </w:rPr>
        <w:t>(</w:t>
      </w:r>
      <w:r w:rsidRPr="009C79CA">
        <w:rPr>
          <w:rFonts w:cs="Arial"/>
        </w:rPr>
        <w:t>1</w:t>
      </w:r>
      <w:proofErr w:type="gramStart"/>
      <w:r w:rsidRPr="009C79CA">
        <w:rPr>
          <w:rFonts w:cs="Arial"/>
        </w:rPr>
        <w:t>,2</w:t>
      </w:r>
      <w:proofErr w:type="gramEnd"/>
      <w:r w:rsidR="00BA30A2">
        <w:rPr>
          <w:rFonts w:cs="Arial"/>
        </w:rPr>
        <w:t>)</w:t>
      </w:r>
      <w:r w:rsidRPr="009C79CA">
        <w:rPr>
          <w:rFonts w:cs="Arial"/>
        </w:rPr>
        <w:t xml:space="preserve">, asthma </w:t>
      </w:r>
      <w:r w:rsidR="00BA30A2">
        <w:rPr>
          <w:rFonts w:cs="Arial"/>
        </w:rPr>
        <w:t>(</w:t>
      </w:r>
      <w:r w:rsidRPr="009C79CA">
        <w:rPr>
          <w:rFonts w:cs="Arial"/>
        </w:rPr>
        <w:t>3</w:t>
      </w:r>
      <w:r w:rsidR="00BA30A2">
        <w:rPr>
          <w:rFonts w:cs="Arial"/>
        </w:rPr>
        <w:t>)</w:t>
      </w:r>
      <w:r w:rsidRPr="009C79CA">
        <w:rPr>
          <w:rFonts w:cs="Arial"/>
        </w:rPr>
        <w:t xml:space="preserve">, </w:t>
      </w:r>
      <w:commentRangeStart w:id="49"/>
      <w:r w:rsidRPr="009C79CA">
        <w:rPr>
          <w:rFonts w:cs="Arial"/>
        </w:rPr>
        <w:t xml:space="preserve">pollution </w:t>
      </w:r>
      <w:r w:rsidR="00BA30A2">
        <w:rPr>
          <w:rFonts w:cs="Arial"/>
        </w:rPr>
        <w:t>(</w:t>
      </w:r>
      <w:r w:rsidRPr="009C79CA">
        <w:rPr>
          <w:rFonts w:cs="Arial"/>
        </w:rPr>
        <w:t>4</w:t>
      </w:r>
      <w:r w:rsidR="00BA30A2">
        <w:rPr>
          <w:rFonts w:cs="Arial"/>
        </w:rPr>
        <w:t>)</w:t>
      </w:r>
      <w:r w:rsidRPr="009C79CA">
        <w:rPr>
          <w:rFonts w:cs="Arial"/>
        </w:rPr>
        <w:t xml:space="preserve">, allergen skin test reactivity </w:t>
      </w:r>
      <w:r w:rsidR="00BA30A2">
        <w:rPr>
          <w:rFonts w:cs="Arial"/>
        </w:rPr>
        <w:t>(</w:t>
      </w:r>
      <w:r w:rsidRPr="009C79CA">
        <w:rPr>
          <w:rFonts w:cs="Arial"/>
        </w:rPr>
        <w:t>5</w:t>
      </w:r>
      <w:r w:rsidR="00BA30A2">
        <w:rPr>
          <w:rFonts w:cs="Arial"/>
        </w:rPr>
        <w:t>)</w:t>
      </w:r>
      <w:commentRangeEnd w:id="49"/>
      <w:r w:rsidR="005D78D5">
        <w:rPr>
          <w:rStyle w:val="CommentReference"/>
        </w:rPr>
        <w:commentReference w:id="49"/>
      </w:r>
      <w:r w:rsidRPr="009C79CA">
        <w:rPr>
          <w:rFonts w:cs="Arial"/>
        </w:rPr>
        <w:t xml:space="preserve">, systemic sclerosis </w:t>
      </w:r>
      <w:r w:rsidR="00BA30A2">
        <w:rPr>
          <w:rFonts w:cs="Arial"/>
        </w:rPr>
        <w:t>(</w:t>
      </w:r>
      <w:r w:rsidRPr="009C79CA">
        <w:rPr>
          <w:rFonts w:cs="Arial"/>
        </w:rPr>
        <w:t>6</w:t>
      </w:r>
      <w:r w:rsidR="00BA30A2">
        <w:rPr>
          <w:rFonts w:cs="Arial"/>
        </w:rPr>
        <w:t>)</w:t>
      </w:r>
      <w:r w:rsidRPr="009C79CA">
        <w:rPr>
          <w:rFonts w:cs="Arial"/>
        </w:rPr>
        <w:t xml:space="preserve">, coal mining </w:t>
      </w:r>
      <w:r w:rsidR="00BA30A2">
        <w:rPr>
          <w:rFonts w:cs="Arial"/>
        </w:rPr>
        <w:t>(</w:t>
      </w:r>
      <w:r w:rsidRPr="009C79CA">
        <w:rPr>
          <w:rFonts w:cs="Arial"/>
        </w:rPr>
        <w:t>7</w:t>
      </w:r>
      <w:r w:rsidR="00BA30A2">
        <w:rPr>
          <w:rFonts w:cs="Arial"/>
        </w:rPr>
        <w:t>)</w:t>
      </w:r>
      <w:r w:rsidRPr="009C79CA">
        <w:rPr>
          <w:rFonts w:cs="Arial"/>
        </w:rPr>
        <w:t xml:space="preserve">, asbestos exposure </w:t>
      </w:r>
      <w:r w:rsidR="00BA30A2">
        <w:rPr>
          <w:rFonts w:cs="Arial"/>
        </w:rPr>
        <w:t>(</w:t>
      </w:r>
      <w:r w:rsidRPr="009C79CA">
        <w:rPr>
          <w:rFonts w:cs="Arial"/>
        </w:rPr>
        <w:t>8</w:t>
      </w:r>
      <w:r w:rsidR="00BA30A2">
        <w:rPr>
          <w:rFonts w:cs="Arial"/>
        </w:rPr>
        <w:t>)</w:t>
      </w:r>
      <w:r w:rsidRPr="009C79CA">
        <w:rPr>
          <w:rFonts w:cs="Arial"/>
        </w:rPr>
        <w:t xml:space="preserve">, and respiratory syndromes </w:t>
      </w:r>
      <w:r w:rsidR="00BA30A2">
        <w:rPr>
          <w:rFonts w:cs="Arial"/>
        </w:rPr>
        <w:t>(</w:t>
      </w:r>
      <w:r w:rsidRPr="009C79CA">
        <w:rPr>
          <w:rFonts w:cs="Arial"/>
        </w:rPr>
        <w:t>9</w:t>
      </w:r>
      <w:r w:rsidR="00BA30A2">
        <w:rPr>
          <w:rFonts w:cs="Arial"/>
        </w:rPr>
        <w:t>)</w:t>
      </w:r>
      <w:r w:rsidRPr="009C79CA">
        <w:rPr>
          <w:rFonts w:cs="Arial"/>
        </w:rPr>
        <w:t xml:space="preserve">. </w:t>
      </w:r>
    </w:p>
    <w:p w14:paraId="4D9E004A" w14:textId="337C92FB" w:rsidR="009C79CA" w:rsidRPr="009C79CA" w:rsidRDefault="009C79CA" w:rsidP="00C940EA">
      <w:pPr>
        <w:spacing w:line="360" w:lineRule="auto"/>
        <w:rPr>
          <w:rFonts w:eastAsia="Georgia" w:cs="Arial"/>
        </w:rPr>
      </w:pPr>
      <w:r w:rsidRPr="009C79CA">
        <w:rPr>
          <w:rFonts w:eastAsia="Georgia" w:cs="Arial"/>
        </w:rPr>
        <w:tab/>
      </w:r>
      <w:bookmarkStart w:id="50" w:name="_ENREF_16"/>
      <w:ins w:id="51" w:author="Dena McWain" w:date="2016-01-29T10:06:00Z">
        <w:r w:rsidR="00EC5CD8">
          <w:rPr>
            <w:rFonts w:cs="Arial"/>
          </w:rPr>
          <w:t xml:space="preserve">Two </w:t>
        </w:r>
      </w:ins>
      <w:del w:id="52" w:author="Dena McWain" w:date="2016-01-29T10:06:00Z">
        <w:r w:rsidRPr="009C79CA" w:rsidDel="00EC5CD8">
          <w:rPr>
            <w:rFonts w:cs="Arial"/>
          </w:rPr>
          <w:delText>A m</w:delText>
        </w:r>
      </w:del>
      <w:ins w:id="53" w:author="Dena McWain" w:date="2016-01-29T10:06:00Z">
        <w:r w:rsidR="00EC5CD8">
          <w:rPr>
            <w:rFonts w:cs="Arial"/>
          </w:rPr>
          <w:t>m</w:t>
        </w:r>
      </w:ins>
      <w:r w:rsidRPr="009C79CA">
        <w:rPr>
          <w:rFonts w:cs="Arial"/>
        </w:rPr>
        <w:t>ajor drawback</w:t>
      </w:r>
      <w:ins w:id="54" w:author="Dena McWain" w:date="2016-01-29T10:06:00Z">
        <w:r w:rsidR="00EC5CD8">
          <w:rPr>
            <w:rFonts w:cs="Arial"/>
          </w:rPr>
          <w:t>s</w:t>
        </w:r>
      </w:ins>
      <w:r w:rsidR="001E5645">
        <w:rPr>
          <w:rFonts w:cs="Arial"/>
        </w:rPr>
        <w:t xml:space="preserve"> </w:t>
      </w:r>
      <w:r w:rsidRPr="009C79CA">
        <w:rPr>
          <w:rFonts w:cs="Arial"/>
        </w:rPr>
        <w:t>of spirometry</w:t>
      </w:r>
      <w:r w:rsidR="001E5645">
        <w:rPr>
          <w:rFonts w:cs="Arial"/>
        </w:rPr>
        <w:t>, however,</w:t>
      </w:r>
      <w:r w:rsidRPr="009C79CA">
        <w:rPr>
          <w:rFonts w:cs="Arial"/>
        </w:rPr>
        <w:t xml:space="preserve"> </w:t>
      </w:r>
      <w:ins w:id="55" w:author="Dena McWain" w:date="2016-01-29T10:06:00Z">
        <w:r w:rsidR="00F11C8D">
          <w:rPr>
            <w:rFonts w:cs="Arial"/>
          </w:rPr>
          <w:t>are</w:t>
        </w:r>
      </w:ins>
      <w:del w:id="56" w:author="Dena McWain" w:date="2016-01-29T10:06:00Z">
        <w:r w:rsidRPr="009C79CA" w:rsidDel="00CA6FF0">
          <w:rPr>
            <w:rFonts w:cs="Arial"/>
          </w:rPr>
          <w:delText>is</w:delText>
        </w:r>
      </w:del>
      <w:r w:rsidRPr="009C79CA">
        <w:rPr>
          <w:rFonts w:cs="Arial"/>
        </w:rPr>
        <w:t xml:space="preserve"> its inability to characterize the sp</w:t>
      </w:r>
      <w:bookmarkEnd w:id="50"/>
      <w:r w:rsidRPr="009C79CA">
        <w:rPr>
          <w:rFonts w:cs="Arial"/>
        </w:rPr>
        <w:t>a</w:t>
      </w:r>
      <w:bookmarkStart w:id="57" w:name="_ENREF_17"/>
      <w:r w:rsidRPr="009C79CA">
        <w:rPr>
          <w:rFonts w:cs="Arial"/>
        </w:rPr>
        <w:t>tial distribution of ventilation and its insensitivity to changes in the lungs over short periods</w:t>
      </w:r>
      <w:ins w:id="58" w:author="Dena McWain" w:date="2016-01-29T14:54:00Z">
        <w:r w:rsidR="000D6C99">
          <w:rPr>
            <w:rFonts w:cs="Arial"/>
          </w:rPr>
          <w:t xml:space="preserve"> of time</w:t>
        </w:r>
      </w:ins>
      <w:r w:rsidR="001E5645">
        <w:rPr>
          <w:rFonts w:cs="Arial"/>
        </w:rPr>
        <w:t>,</w:t>
      </w:r>
      <w:r w:rsidRPr="009C79CA">
        <w:rPr>
          <w:rFonts w:cs="Arial"/>
        </w:rPr>
        <w:t xml:space="preserve"> thus motivating </w:t>
      </w:r>
      <w:ins w:id="59" w:author="Dena McWain" w:date="2016-01-29T10:07:00Z">
        <w:r w:rsidR="00CA6FF0">
          <w:rPr>
            <w:rFonts w:cs="Arial"/>
          </w:rPr>
          <w:t xml:space="preserve">the </w:t>
        </w:r>
      </w:ins>
      <w:r w:rsidRPr="009C79CA">
        <w:rPr>
          <w:rFonts w:cs="Arial"/>
        </w:rPr>
        <w:t>development</w:t>
      </w:r>
      <w:bookmarkEnd w:id="57"/>
      <w:r w:rsidR="0053249C">
        <w:rPr>
          <w:rFonts w:cs="Arial"/>
        </w:rPr>
        <w:t xml:space="preserve"> of imaging technology</w:t>
      </w:r>
      <w:r w:rsidRPr="009C79CA">
        <w:rPr>
          <w:rFonts w:cs="Arial"/>
        </w:rPr>
        <w:t xml:space="preserve"> </w:t>
      </w:r>
      <w:r w:rsidR="00BA30A2">
        <w:rPr>
          <w:rFonts w:cs="Arial"/>
        </w:rPr>
        <w:t>(</w:t>
      </w:r>
      <w:r w:rsidRPr="009C79CA">
        <w:rPr>
          <w:rFonts w:cs="Arial"/>
        </w:rPr>
        <w:t>10</w:t>
      </w:r>
      <w:r w:rsidR="00BA30A2">
        <w:rPr>
          <w:rFonts w:cs="Arial"/>
        </w:rPr>
        <w:t>)</w:t>
      </w:r>
      <w:r w:rsidRPr="009C79CA">
        <w:rPr>
          <w:rFonts w:cs="Arial"/>
        </w:rPr>
        <w:t xml:space="preserve"> </w:t>
      </w:r>
      <w:ins w:id="60" w:author="Dena McWain" w:date="2016-01-29T10:08:00Z">
        <w:r w:rsidR="00CA6FF0">
          <w:rPr>
            <w:rFonts w:cs="Arial"/>
          </w:rPr>
          <w:t>that can</w:t>
        </w:r>
      </w:ins>
      <w:del w:id="61" w:author="Dena McWain" w:date="2016-01-29T10:08:00Z">
        <w:r w:rsidR="0053249C" w:rsidDel="00CA6FF0">
          <w:rPr>
            <w:rFonts w:cs="Arial"/>
          </w:rPr>
          <w:delText>to</w:delText>
        </w:r>
      </w:del>
      <w:r w:rsidR="0053249C">
        <w:rPr>
          <w:rFonts w:cs="Arial"/>
        </w:rPr>
        <w:t xml:space="preserve"> be </w:t>
      </w:r>
      <w:r w:rsidRPr="009C79CA">
        <w:rPr>
          <w:rFonts w:cs="Arial"/>
        </w:rPr>
        <w:t>used independently or in conjunction with spirometry.</w:t>
      </w:r>
      <w:r w:rsidR="00C9559D">
        <w:rPr>
          <w:rFonts w:cs="Arial"/>
        </w:rPr>
        <w:t xml:space="preserve"> </w:t>
      </w:r>
      <w:r w:rsidRPr="009C79CA">
        <w:rPr>
          <w:rFonts w:cs="Arial"/>
        </w:rPr>
        <w:t xml:space="preserve">Computed tomography (CT) has been used extensively to monitor disease progression and treatment response in </w:t>
      </w:r>
      <w:r w:rsidR="001E5645">
        <w:rPr>
          <w:rFonts w:cs="Arial"/>
        </w:rPr>
        <w:t>chronic obstructive pulmonary disease (</w:t>
      </w:r>
      <w:r w:rsidRPr="009C79CA">
        <w:rPr>
          <w:rFonts w:cs="Arial"/>
        </w:rPr>
        <w:t>COPD</w:t>
      </w:r>
      <w:r w:rsidR="001E5645">
        <w:rPr>
          <w:rFonts w:cs="Arial"/>
        </w:rPr>
        <w:t>)</w:t>
      </w:r>
      <w:r w:rsidRPr="009C79CA">
        <w:rPr>
          <w:rFonts w:cs="Arial"/>
        </w:rPr>
        <w:t xml:space="preserve"> </w:t>
      </w:r>
      <w:r w:rsidR="00BA30A2">
        <w:rPr>
          <w:rFonts w:cs="Arial"/>
        </w:rPr>
        <w:t>(</w:t>
      </w:r>
      <w:r w:rsidRPr="009C79CA">
        <w:rPr>
          <w:rFonts w:cs="Arial"/>
        </w:rPr>
        <w:t>11</w:t>
      </w:r>
      <w:r w:rsidR="00BA30A2">
        <w:rPr>
          <w:rFonts w:cs="Arial"/>
        </w:rPr>
        <w:t>)</w:t>
      </w:r>
      <w:r w:rsidRPr="009C79CA">
        <w:rPr>
          <w:rFonts w:cs="Arial"/>
        </w:rPr>
        <w:t xml:space="preserve"> and </w:t>
      </w:r>
      <w:del w:id="62" w:author="Dena McWain" w:date="2016-01-29T10:10:00Z">
        <w:r w:rsidRPr="009C79CA" w:rsidDel="00CA6FF0">
          <w:rPr>
            <w:rFonts w:cs="Arial"/>
          </w:rPr>
          <w:delText>to</w:delText>
        </w:r>
      </w:del>
      <w:r w:rsidRPr="009C79CA">
        <w:rPr>
          <w:rFonts w:cs="Arial"/>
        </w:rPr>
        <w:t xml:space="preserve"> investigate </w:t>
      </w:r>
      <w:r w:rsidR="005F18AB">
        <w:rPr>
          <w:rFonts w:cs="Arial"/>
        </w:rPr>
        <w:t xml:space="preserve">the progression of </w:t>
      </w:r>
      <w:r w:rsidRPr="009C79CA">
        <w:rPr>
          <w:rFonts w:cs="Arial"/>
        </w:rPr>
        <w:t xml:space="preserve">emphysema in patients with COPD and </w:t>
      </w:r>
      <w:r w:rsidR="00846538">
        <w:rPr>
          <w:rFonts w:cs="Arial"/>
        </w:rPr>
        <w:t>alpha-</w:t>
      </w:r>
      <w:r w:rsidR="00846538" w:rsidRPr="009C79CA">
        <w:rPr>
          <w:rFonts w:cs="Arial"/>
        </w:rPr>
        <w:t>1</w:t>
      </w:r>
      <w:r w:rsidR="00846538">
        <w:rPr>
          <w:rFonts w:cs="Arial"/>
        </w:rPr>
        <w:t xml:space="preserve"> </w:t>
      </w:r>
      <w:r w:rsidRPr="009C79CA">
        <w:rPr>
          <w:rFonts w:cs="Arial"/>
        </w:rPr>
        <w:t xml:space="preserve">antitrypsin deficiency </w:t>
      </w:r>
      <w:r w:rsidR="00BA30A2">
        <w:rPr>
          <w:rFonts w:cs="Arial"/>
        </w:rPr>
        <w:t>(</w:t>
      </w:r>
      <w:r w:rsidRPr="009C79CA">
        <w:rPr>
          <w:rFonts w:cs="Arial"/>
        </w:rPr>
        <w:t>12</w:t>
      </w:r>
      <w:r w:rsidR="00BA30A2">
        <w:rPr>
          <w:rFonts w:cs="Arial"/>
        </w:rPr>
        <w:t>)</w:t>
      </w:r>
      <w:r w:rsidRPr="009C79CA">
        <w:rPr>
          <w:rFonts w:cs="Arial"/>
        </w:rPr>
        <w:t>.</w:t>
      </w:r>
      <w:r w:rsidR="00C9559D">
        <w:rPr>
          <w:rFonts w:cs="Arial"/>
        </w:rPr>
        <w:t xml:space="preserve"> </w:t>
      </w:r>
      <w:r w:rsidRPr="009C79CA">
        <w:rPr>
          <w:rFonts w:cs="Arial"/>
        </w:rPr>
        <w:t xml:space="preserve">Other </w:t>
      </w:r>
      <w:commentRangeStart w:id="63"/>
      <w:commentRangeStart w:id="64"/>
      <w:r w:rsidRPr="009C79CA">
        <w:rPr>
          <w:rFonts w:cs="Arial"/>
        </w:rPr>
        <w:t xml:space="preserve">longitudinal studies have assessed the correlation between </w:t>
      </w:r>
      <w:ins w:id="65" w:author="Infusion Communications" w:date="2016-01-29T16:01:00Z">
        <w:r w:rsidR="00F67CEA" w:rsidRPr="009C79CA">
          <w:rPr>
            <w:rFonts w:cs="Arial"/>
          </w:rPr>
          <w:t xml:space="preserve">CT </w:t>
        </w:r>
        <w:r w:rsidR="00F67CEA">
          <w:rPr>
            <w:rFonts w:cs="Arial"/>
          </w:rPr>
          <w:t xml:space="preserve">measurements </w:t>
        </w:r>
        <w:r w:rsidR="00F67CEA" w:rsidRPr="009C79CA">
          <w:rPr>
            <w:rFonts w:cs="Arial"/>
          </w:rPr>
          <w:t xml:space="preserve">in </w:t>
        </w:r>
        <w:r w:rsidR="00F67CEA">
          <w:rPr>
            <w:rFonts w:cs="Arial"/>
          </w:rPr>
          <w:t>the</w:t>
        </w:r>
        <w:r w:rsidR="00F67CEA" w:rsidRPr="009C79CA">
          <w:rPr>
            <w:rFonts w:cs="Arial"/>
          </w:rPr>
          <w:t xml:space="preserve"> lungs</w:t>
        </w:r>
        <w:r w:rsidR="00F67CEA">
          <w:rPr>
            <w:rFonts w:cs="Arial"/>
          </w:rPr>
          <w:t xml:space="preserve"> of smokers</w:t>
        </w:r>
        <w:r w:rsidR="00F67CEA" w:rsidRPr="009C79CA">
          <w:rPr>
            <w:rFonts w:cs="Arial"/>
          </w:rPr>
          <w:t xml:space="preserve"> </w:t>
        </w:r>
      </w:ins>
      <w:ins w:id="66" w:author="Infusion Communications" w:date="2016-01-29T16:02:00Z">
        <w:r w:rsidR="00F67CEA">
          <w:rPr>
            <w:rFonts w:cs="Arial"/>
          </w:rPr>
          <w:t xml:space="preserve">and </w:t>
        </w:r>
      </w:ins>
      <w:r w:rsidR="00083A91">
        <w:rPr>
          <w:rFonts w:cs="Arial"/>
        </w:rPr>
        <w:t>forced expiratory volume in 1 second (</w:t>
      </w:r>
      <w:r w:rsidRPr="009C79CA">
        <w:rPr>
          <w:rFonts w:cs="Arial"/>
        </w:rPr>
        <w:t>FEV</w:t>
      </w:r>
      <w:r w:rsidRPr="00C012F7">
        <w:rPr>
          <w:vertAlign w:val="subscript"/>
        </w:rPr>
        <w:t>1</w:t>
      </w:r>
      <w:r w:rsidR="00083A91">
        <w:rPr>
          <w:rFonts w:cs="Arial"/>
        </w:rPr>
        <w:t>)</w:t>
      </w:r>
      <w:ins w:id="67" w:author="Infusion Communications" w:date="2016-01-29T16:02:00Z">
        <w:r w:rsidR="00F67CEA">
          <w:rPr>
            <w:rFonts w:cs="Arial"/>
          </w:rPr>
          <w:t xml:space="preserve"> </w:t>
        </w:r>
      </w:ins>
      <w:del w:id="68" w:author="Infusion Communications" w:date="2016-01-29T16:02:00Z">
        <w:r w:rsidR="00083A91" w:rsidDel="00F67CEA">
          <w:rPr>
            <w:rFonts w:cs="Arial"/>
          </w:rPr>
          <w:delText xml:space="preserve"> </w:delText>
        </w:r>
        <w:r w:rsidRPr="009C79CA" w:rsidDel="00F67CEA">
          <w:rPr>
            <w:rFonts w:cs="Arial"/>
          </w:rPr>
          <w:delText xml:space="preserve">and </w:delText>
        </w:r>
      </w:del>
      <w:del w:id="69" w:author="Infusion Communications" w:date="2016-01-29T16:01:00Z">
        <w:r w:rsidRPr="009C79CA" w:rsidDel="00F67CEA">
          <w:rPr>
            <w:rFonts w:cs="Arial"/>
          </w:rPr>
          <w:delText>CT</w:delText>
        </w:r>
        <w:commentRangeEnd w:id="63"/>
        <w:r w:rsidR="00CA6FF0" w:rsidDel="00F67CEA">
          <w:rPr>
            <w:rStyle w:val="CommentReference"/>
          </w:rPr>
          <w:commentReference w:id="63"/>
        </w:r>
      </w:del>
      <w:commentRangeEnd w:id="64"/>
      <w:r w:rsidR="00F67CEA">
        <w:rPr>
          <w:rStyle w:val="CommentReference"/>
        </w:rPr>
        <w:commentReference w:id="64"/>
      </w:r>
      <w:del w:id="70" w:author="Infusion Communications" w:date="2016-01-29T16:01:00Z">
        <w:r w:rsidRPr="009C79CA" w:rsidDel="00F67CEA">
          <w:rPr>
            <w:rFonts w:cs="Arial"/>
          </w:rPr>
          <w:delText xml:space="preserve"> in </w:delText>
        </w:r>
        <w:r w:rsidR="0089028B" w:rsidDel="00F67CEA">
          <w:rPr>
            <w:rFonts w:cs="Arial"/>
          </w:rPr>
          <w:delText>the</w:delText>
        </w:r>
        <w:r w:rsidR="0089028B" w:rsidRPr="009C79CA" w:rsidDel="00F67CEA">
          <w:rPr>
            <w:rFonts w:cs="Arial"/>
          </w:rPr>
          <w:delText xml:space="preserve"> </w:delText>
        </w:r>
        <w:r w:rsidRPr="009C79CA" w:rsidDel="00F67CEA">
          <w:rPr>
            <w:rFonts w:cs="Arial"/>
          </w:rPr>
          <w:delText>lungs</w:delText>
        </w:r>
        <w:r w:rsidR="0089028B" w:rsidDel="00F67CEA">
          <w:rPr>
            <w:rFonts w:cs="Arial"/>
          </w:rPr>
          <w:delText xml:space="preserve"> of smokers</w:delText>
        </w:r>
        <w:r w:rsidRPr="009C79CA" w:rsidDel="00F67CEA">
          <w:rPr>
            <w:rFonts w:cs="Arial"/>
          </w:rPr>
          <w:delText xml:space="preserve"> </w:delText>
        </w:r>
      </w:del>
      <w:r w:rsidR="00BA30A2">
        <w:rPr>
          <w:rFonts w:cs="Arial"/>
        </w:rPr>
        <w:t>(</w:t>
      </w:r>
      <w:r w:rsidRPr="009C79CA">
        <w:rPr>
          <w:rFonts w:cs="Arial"/>
        </w:rPr>
        <w:t>13</w:t>
      </w:r>
      <w:r w:rsidR="00BA30A2">
        <w:rPr>
          <w:rFonts w:cs="Arial"/>
        </w:rPr>
        <w:t>)</w:t>
      </w:r>
      <w:r w:rsidRPr="009C79CA">
        <w:rPr>
          <w:rFonts w:cs="Arial"/>
        </w:rPr>
        <w:t xml:space="preserve">, investigated </w:t>
      </w:r>
      <w:bookmarkStart w:id="71" w:name="_ENREF_19"/>
      <w:r w:rsidRPr="009C79CA">
        <w:rPr>
          <w:rFonts w:cs="Arial"/>
        </w:rPr>
        <w:t>C</w:t>
      </w:r>
      <w:bookmarkEnd w:id="71"/>
      <w:r w:rsidRPr="009C79CA">
        <w:rPr>
          <w:rFonts w:cs="Arial"/>
        </w:rPr>
        <w:t>T</w:t>
      </w:r>
      <w:bookmarkStart w:id="72" w:name="_ENREF_20"/>
      <w:r w:rsidRPr="009C79CA">
        <w:rPr>
          <w:rFonts w:cs="Arial"/>
        </w:rPr>
        <w:t xml:space="preserve"> densitometry to detect emphysema progression in patients with alpha</w:t>
      </w:r>
      <w:r w:rsidR="00846538">
        <w:rPr>
          <w:rFonts w:cs="Arial"/>
        </w:rPr>
        <w:t>-</w:t>
      </w:r>
      <w:r w:rsidRPr="009C79CA">
        <w:rPr>
          <w:rFonts w:cs="Arial"/>
        </w:rPr>
        <w:t>1</w:t>
      </w:r>
      <w:r w:rsidR="008E74A0">
        <w:rPr>
          <w:rFonts w:cs="Arial"/>
        </w:rPr>
        <w:t xml:space="preserve"> </w:t>
      </w:r>
      <w:r w:rsidRPr="009C79CA">
        <w:rPr>
          <w:rFonts w:cs="Arial"/>
        </w:rPr>
        <w:t>antitrypsin deficiency</w:t>
      </w:r>
      <w:bookmarkEnd w:id="72"/>
      <w:r w:rsidRPr="009C79CA">
        <w:rPr>
          <w:rFonts w:cs="Arial"/>
        </w:rPr>
        <w:t xml:space="preserve"> </w:t>
      </w:r>
      <w:r w:rsidR="00BA30A2">
        <w:rPr>
          <w:rFonts w:cs="Arial"/>
        </w:rPr>
        <w:t>(</w:t>
      </w:r>
      <w:r w:rsidRPr="009C79CA">
        <w:rPr>
          <w:rFonts w:cs="Arial"/>
        </w:rPr>
        <w:t>14,15</w:t>
      </w:r>
      <w:r w:rsidR="00BA30A2">
        <w:rPr>
          <w:rFonts w:cs="Arial"/>
        </w:rPr>
        <w:t>)</w:t>
      </w:r>
      <w:r w:rsidRPr="009C79CA">
        <w:rPr>
          <w:rFonts w:cs="Arial"/>
        </w:rPr>
        <w:t xml:space="preserve">, evaluated the impact of exacerbations and other factors on COPD progression through CT measurements </w:t>
      </w:r>
      <w:r w:rsidR="00BA30A2">
        <w:rPr>
          <w:rFonts w:cs="Arial"/>
        </w:rPr>
        <w:t>(</w:t>
      </w:r>
      <w:r w:rsidRPr="009C79CA">
        <w:rPr>
          <w:rFonts w:cs="Arial"/>
        </w:rPr>
        <w:t>16,17</w:t>
      </w:r>
      <w:r w:rsidR="00BA30A2">
        <w:rPr>
          <w:rFonts w:cs="Arial"/>
        </w:rPr>
        <w:t>)</w:t>
      </w:r>
      <w:r w:rsidRPr="009C79CA">
        <w:rPr>
          <w:rFonts w:cs="Arial"/>
        </w:rPr>
        <w:t>, and used high</w:t>
      </w:r>
      <w:r w:rsidR="008E74A0">
        <w:rPr>
          <w:rFonts w:cs="Arial"/>
        </w:rPr>
        <w:t>-</w:t>
      </w:r>
      <w:r w:rsidRPr="009C79CA">
        <w:rPr>
          <w:rFonts w:cs="Arial"/>
        </w:rPr>
        <w:t>resolution CT to assess smoking</w:t>
      </w:r>
      <w:r w:rsidR="00846538">
        <w:rPr>
          <w:rFonts w:cs="Arial"/>
        </w:rPr>
        <w:t>-</w:t>
      </w:r>
      <w:r w:rsidRPr="009C79CA">
        <w:rPr>
          <w:rFonts w:cs="Arial"/>
        </w:rPr>
        <w:t xml:space="preserve">induced lung density changes </w:t>
      </w:r>
      <w:r w:rsidR="00BA30A2">
        <w:rPr>
          <w:rFonts w:cs="Arial"/>
        </w:rPr>
        <w:t>(</w:t>
      </w:r>
      <w:r w:rsidRPr="009C79CA">
        <w:rPr>
          <w:rFonts w:cs="Arial"/>
        </w:rPr>
        <w:t>18</w:t>
      </w:r>
      <w:r w:rsidR="00BA30A2">
        <w:rPr>
          <w:rFonts w:cs="Arial"/>
        </w:rPr>
        <w:t>)</w:t>
      </w:r>
      <w:r w:rsidRPr="009C79CA">
        <w:rPr>
          <w:rFonts w:cs="Arial"/>
        </w:rPr>
        <w:t>.</w:t>
      </w:r>
      <w:r w:rsidR="00C9559D">
        <w:rPr>
          <w:rFonts w:cs="Arial"/>
        </w:rPr>
        <w:t xml:space="preserve"> </w:t>
      </w:r>
    </w:p>
    <w:p w14:paraId="417E01E1" w14:textId="77777777" w:rsidR="009C79CA" w:rsidRPr="009C79CA" w:rsidRDefault="009C79CA" w:rsidP="00C940EA">
      <w:pPr>
        <w:spacing w:line="360" w:lineRule="auto"/>
        <w:rPr>
          <w:rFonts w:eastAsia="Georgia" w:cs="Arial"/>
        </w:rPr>
      </w:pPr>
      <w:r w:rsidRPr="009C79CA">
        <w:rPr>
          <w:rFonts w:eastAsia="Georgia" w:cs="Arial"/>
        </w:rPr>
        <w:tab/>
      </w:r>
      <w:r w:rsidRPr="009C79CA">
        <w:rPr>
          <w:rFonts w:cs="Arial"/>
        </w:rPr>
        <w:t>More recently,</w:t>
      </w:r>
      <w:r w:rsidR="002274DF">
        <w:rPr>
          <w:rFonts w:cs="Arial"/>
        </w:rPr>
        <w:t xml:space="preserve"> studies have shown that</w:t>
      </w:r>
      <w:r w:rsidRPr="009C79CA">
        <w:rPr>
          <w:rFonts w:cs="Arial"/>
        </w:rPr>
        <w:t xml:space="preserve"> hyperpolarized </w:t>
      </w:r>
      <w:r w:rsidR="001E5645">
        <w:t>helium-3 (</w:t>
      </w:r>
      <w:r w:rsidRPr="00C012F7">
        <w:rPr>
          <w:rFonts w:cs="Arial"/>
          <w:vertAlign w:val="superscript"/>
        </w:rPr>
        <w:t>3</w:t>
      </w:r>
      <w:r w:rsidRPr="009C79CA">
        <w:rPr>
          <w:rFonts w:cs="Arial"/>
        </w:rPr>
        <w:t>He</w:t>
      </w:r>
      <w:r w:rsidR="001E5645">
        <w:rPr>
          <w:rFonts w:cs="Arial"/>
        </w:rPr>
        <w:t>)</w:t>
      </w:r>
      <w:r w:rsidRPr="009C79CA">
        <w:rPr>
          <w:rFonts w:cs="Arial"/>
        </w:rPr>
        <w:t xml:space="preserve"> </w:t>
      </w:r>
      <w:r w:rsidR="0089028B">
        <w:rPr>
          <w:rFonts w:cs="Arial"/>
        </w:rPr>
        <w:t>magnetic resonance imaging (</w:t>
      </w:r>
      <w:r w:rsidRPr="009C79CA">
        <w:rPr>
          <w:rFonts w:cs="Arial"/>
        </w:rPr>
        <w:t>MRI</w:t>
      </w:r>
      <w:r w:rsidR="0089028B">
        <w:rPr>
          <w:rFonts w:cs="Arial"/>
        </w:rPr>
        <w:t>)</w:t>
      </w:r>
      <w:r w:rsidRPr="009C79CA">
        <w:rPr>
          <w:rFonts w:cs="Arial"/>
        </w:rPr>
        <w:t xml:space="preserve"> has </w:t>
      </w:r>
      <w:r w:rsidR="002274DF">
        <w:rPr>
          <w:rFonts w:cs="Arial"/>
        </w:rPr>
        <w:t>great</w:t>
      </w:r>
      <w:r w:rsidRPr="009C79CA">
        <w:rPr>
          <w:rFonts w:cs="Arial"/>
        </w:rPr>
        <w:t xml:space="preserve"> potential to </w:t>
      </w:r>
      <w:commentRangeStart w:id="73"/>
      <w:r w:rsidRPr="009C79CA">
        <w:rPr>
          <w:rFonts w:cs="Arial"/>
        </w:rPr>
        <w:t xml:space="preserve">visualize </w:t>
      </w:r>
      <w:commentRangeEnd w:id="73"/>
      <w:r w:rsidR="001E59F1">
        <w:rPr>
          <w:rStyle w:val="CommentReference"/>
        </w:rPr>
        <w:commentReference w:id="73"/>
      </w:r>
      <w:r w:rsidRPr="009C79CA">
        <w:rPr>
          <w:rFonts w:cs="Arial"/>
        </w:rPr>
        <w:t xml:space="preserve">ventilation defects in the lungs </w:t>
      </w:r>
      <w:r w:rsidR="00BA30A2">
        <w:rPr>
          <w:rFonts w:cs="Arial"/>
        </w:rPr>
        <w:t>(</w:t>
      </w:r>
      <w:r w:rsidRPr="009C79CA">
        <w:rPr>
          <w:rFonts w:cs="Arial"/>
        </w:rPr>
        <w:t>19</w:t>
      </w:r>
      <w:r w:rsidR="00BA30A2">
        <w:rPr>
          <w:rFonts w:cs="Arial"/>
        </w:rPr>
        <w:t>)</w:t>
      </w:r>
      <w:r w:rsidR="0089028B">
        <w:rPr>
          <w:rFonts w:cs="Arial"/>
        </w:rPr>
        <w:t>,</w:t>
      </w:r>
      <w:r w:rsidRPr="009C79CA">
        <w:rPr>
          <w:rFonts w:cs="Arial"/>
        </w:rPr>
        <w:t xml:space="preserve"> with additional potential for computational analysis </w:t>
      </w:r>
      <w:r w:rsidR="00BA30A2">
        <w:rPr>
          <w:rFonts w:cs="Arial"/>
        </w:rPr>
        <w:t>(</w:t>
      </w:r>
      <w:r w:rsidRPr="009C79CA">
        <w:rPr>
          <w:rFonts w:cs="Arial"/>
        </w:rPr>
        <w:t>20</w:t>
      </w:r>
      <w:proofErr w:type="gramStart"/>
      <w:r w:rsidRPr="009C79CA">
        <w:rPr>
          <w:rFonts w:cs="Arial"/>
        </w:rPr>
        <w:t>,21,22</w:t>
      </w:r>
      <w:proofErr w:type="gramEnd"/>
      <w:r w:rsidR="00BA30A2">
        <w:rPr>
          <w:rFonts w:cs="Arial"/>
        </w:rPr>
        <w:t>)</w:t>
      </w:r>
      <w:r w:rsidRPr="009C79CA">
        <w:rPr>
          <w:rFonts w:cs="Arial"/>
        </w:rPr>
        <w:t>.</w:t>
      </w:r>
      <w:r w:rsidR="00C9559D">
        <w:rPr>
          <w:rFonts w:cs="Arial"/>
        </w:rPr>
        <w:t xml:space="preserve"> </w:t>
      </w:r>
      <w:r w:rsidRPr="009C79CA">
        <w:rPr>
          <w:rFonts w:cs="Arial"/>
        </w:rPr>
        <w:t xml:space="preserve">Several advantages </w:t>
      </w:r>
      <w:r w:rsidR="0000559E">
        <w:rPr>
          <w:rFonts w:cs="Arial"/>
        </w:rPr>
        <w:t xml:space="preserve">are </w:t>
      </w:r>
      <w:r w:rsidRPr="009C79CA">
        <w:rPr>
          <w:rFonts w:cs="Arial"/>
        </w:rPr>
        <w:t>encourag</w:t>
      </w:r>
      <w:r w:rsidR="0000559E">
        <w:rPr>
          <w:rFonts w:cs="Arial"/>
        </w:rPr>
        <w:t xml:space="preserve">ing </w:t>
      </w:r>
      <w:r w:rsidR="006E2643">
        <w:rPr>
          <w:rFonts w:cs="Arial"/>
        </w:rPr>
        <w:t>for</w:t>
      </w:r>
      <w:r w:rsidRPr="009C79CA">
        <w:rPr>
          <w:rFonts w:cs="Arial"/>
        </w:rPr>
        <w:t xml:space="preserve"> the use of </w:t>
      </w:r>
      <w:r w:rsidRPr="00C012F7">
        <w:rPr>
          <w:rFonts w:cs="Arial"/>
          <w:vertAlign w:val="superscript"/>
        </w:rPr>
        <w:t>3</w:t>
      </w:r>
      <w:r w:rsidRPr="009C79CA">
        <w:rPr>
          <w:rFonts w:cs="Arial"/>
        </w:rPr>
        <w:t>He MRI over CT.</w:t>
      </w:r>
      <w:r w:rsidR="00C9559D">
        <w:rPr>
          <w:rFonts w:cs="Arial"/>
        </w:rPr>
        <w:t xml:space="preserve"> </w:t>
      </w:r>
      <w:r w:rsidRPr="009C79CA">
        <w:rPr>
          <w:rFonts w:cs="Arial"/>
        </w:rPr>
        <w:t xml:space="preserve">For example, </w:t>
      </w:r>
      <w:r w:rsidR="006E2643">
        <w:rPr>
          <w:rFonts w:cs="Arial"/>
        </w:rPr>
        <w:t>a</w:t>
      </w:r>
      <w:r w:rsidRPr="009C79CA">
        <w:rPr>
          <w:rFonts w:cs="Arial"/>
        </w:rPr>
        <w:t xml:space="preserve"> recent study</w:t>
      </w:r>
      <w:r w:rsidR="0089028B">
        <w:rPr>
          <w:rFonts w:cs="Arial"/>
        </w:rPr>
        <w:t xml:space="preserve"> of</w:t>
      </w:r>
      <w:r w:rsidR="0089028B" w:rsidRPr="009C79CA">
        <w:rPr>
          <w:rFonts w:cs="Arial"/>
        </w:rPr>
        <w:t xml:space="preserve"> </w:t>
      </w:r>
      <w:r w:rsidRPr="009C79CA">
        <w:rPr>
          <w:rFonts w:cs="Arial"/>
        </w:rPr>
        <w:t>pulmonary function as assessed by FEV</w:t>
      </w:r>
      <w:r w:rsidRPr="00C012F7">
        <w:rPr>
          <w:vertAlign w:val="subscript"/>
        </w:rPr>
        <w:t>1</w:t>
      </w:r>
      <w:r w:rsidRPr="009C79CA">
        <w:rPr>
          <w:rFonts w:cs="Arial"/>
        </w:rPr>
        <w:t xml:space="preserve"> and diffusing capacity of the lung for </w:t>
      </w:r>
      <w:r w:rsidR="007739BA">
        <w:rPr>
          <w:rFonts w:cs="Arial"/>
        </w:rPr>
        <w:t xml:space="preserve">carbon </w:t>
      </w:r>
      <w:r w:rsidR="007739BA">
        <w:rPr>
          <w:rFonts w:cs="Arial"/>
        </w:rPr>
        <w:lastRenderedPageBreak/>
        <w:t>monoxide</w:t>
      </w:r>
      <w:r w:rsidR="006E2643">
        <w:rPr>
          <w:rFonts w:cs="Arial"/>
        </w:rPr>
        <w:t xml:space="preserve"> found</w:t>
      </w:r>
      <w:r w:rsidR="0089028B">
        <w:rPr>
          <w:rFonts w:cs="Arial"/>
        </w:rPr>
        <w:t xml:space="preserve"> a</w:t>
      </w:r>
      <w:r w:rsidR="0089028B" w:rsidRPr="009C79CA">
        <w:rPr>
          <w:rFonts w:cs="Arial"/>
        </w:rPr>
        <w:t xml:space="preserve"> </w:t>
      </w:r>
      <w:r w:rsidRPr="009C79CA">
        <w:rPr>
          <w:rFonts w:cs="Arial"/>
        </w:rPr>
        <w:t xml:space="preserve">stronger correlation between pulmonary function and </w:t>
      </w:r>
      <w:r w:rsidRPr="00C012F7">
        <w:rPr>
          <w:rFonts w:cs="Arial"/>
          <w:vertAlign w:val="superscript"/>
        </w:rPr>
        <w:t>3</w:t>
      </w:r>
      <w:r w:rsidRPr="009C79CA">
        <w:rPr>
          <w:rFonts w:cs="Arial"/>
        </w:rPr>
        <w:t>He MR</w:t>
      </w:r>
      <w:r w:rsidR="007739BA">
        <w:rPr>
          <w:rFonts w:cs="Arial"/>
        </w:rPr>
        <w:t>I</w:t>
      </w:r>
      <w:r w:rsidRPr="009C79CA">
        <w:rPr>
          <w:rFonts w:cs="Arial"/>
        </w:rPr>
        <w:t xml:space="preserve"> compared </w:t>
      </w:r>
      <w:r w:rsidR="0089028B">
        <w:rPr>
          <w:rFonts w:cs="Arial"/>
        </w:rPr>
        <w:t>with</w:t>
      </w:r>
      <w:r w:rsidRPr="009C79CA">
        <w:rPr>
          <w:rFonts w:cs="Arial"/>
        </w:rPr>
        <w:t xml:space="preserve"> pulmonary function and CT </w:t>
      </w:r>
      <w:r w:rsidR="00BA30A2">
        <w:rPr>
          <w:rFonts w:cs="Arial"/>
        </w:rPr>
        <w:t>(</w:t>
      </w:r>
      <w:r w:rsidRPr="009C79CA">
        <w:rPr>
          <w:rFonts w:cs="Arial"/>
        </w:rPr>
        <w:t>23</w:t>
      </w:r>
      <w:r w:rsidR="00BA30A2">
        <w:rPr>
          <w:rFonts w:cs="Arial"/>
        </w:rPr>
        <w:t>)</w:t>
      </w:r>
      <w:r w:rsidRPr="009C79CA">
        <w:rPr>
          <w:rFonts w:cs="Arial"/>
        </w:rPr>
        <w:t>.</w:t>
      </w:r>
      <w:r w:rsidR="00C9559D">
        <w:rPr>
          <w:rFonts w:cs="Arial"/>
        </w:rPr>
        <w:t xml:space="preserve"> </w:t>
      </w:r>
      <w:r w:rsidRPr="009C79CA">
        <w:rPr>
          <w:rFonts w:cs="Arial"/>
        </w:rPr>
        <w:t xml:space="preserve">Although </w:t>
      </w:r>
      <w:r w:rsidRPr="00C012F7">
        <w:rPr>
          <w:rFonts w:cs="Arial"/>
          <w:vertAlign w:val="superscript"/>
        </w:rPr>
        <w:t>3</w:t>
      </w:r>
      <w:r w:rsidRPr="009C79CA">
        <w:rPr>
          <w:rFonts w:cs="Arial"/>
        </w:rPr>
        <w:t>He MRI longitudinal studies are not as numerous, they have shown great potential</w:t>
      </w:r>
      <w:r w:rsidR="007739BA">
        <w:rPr>
          <w:rFonts w:cs="Arial"/>
        </w:rPr>
        <w:t>, as</w:t>
      </w:r>
      <w:r w:rsidRPr="009C79CA">
        <w:rPr>
          <w:rFonts w:cs="Arial"/>
        </w:rPr>
        <w:t xml:space="preserve"> exemplified by Kirby et al</w:t>
      </w:r>
      <w:del w:id="74" w:author="Dena McWain" w:date="2016-01-29T10:21:00Z">
        <w:r w:rsidRPr="009C79CA" w:rsidDel="001E59F1">
          <w:rPr>
            <w:rFonts w:cs="Arial"/>
          </w:rPr>
          <w:delText>.</w:delText>
        </w:r>
      </w:del>
      <w:r w:rsidR="009E4841">
        <w:rPr>
          <w:rFonts w:cs="Arial"/>
        </w:rPr>
        <w:t>,</w:t>
      </w:r>
      <w:r w:rsidRPr="009C79CA">
        <w:rPr>
          <w:rFonts w:cs="Arial"/>
        </w:rPr>
        <w:t xml:space="preserve"> who investigate</w:t>
      </w:r>
      <w:r w:rsidR="007739BA">
        <w:rPr>
          <w:rFonts w:cs="Arial"/>
        </w:rPr>
        <w:t>d</w:t>
      </w:r>
      <w:r w:rsidRPr="009C79CA">
        <w:rPr>
          <w:rFonts w:cs="Arial"/>
        </w:rPr>
        <w:t xml:space="preserve"> COPD progression in ex-smokers </w:t>
      </w:r>
      <w:r w:rsidR="00E13345">
        <w:rPr>
          <w:rFonts w:cs="Arial"/>
        </w:rPr>
        <w:t>compared with</w:t>
      </w:r>
      <w:r w:rsidR="00E13345" w:rsidRPr="009C79CA">
        <w:rPr>
          <w:rFonts w:cs="Arial"/>
        </w:rPr>
        <w:t xml:space="preserve"> </w:t>
      </w:r>
      <w:r w:rsidR="00E13345">
        <w:rPr>
          <w:rFonts w:cs="Arial"/>
        </w:rPr>
        <w:t xml:space="preserve">healthy </w:t>
      </w:r>
      <w:r w:rsidRPr="009C79CA">
        <w:rPr>
          <w:rFonts w:cs="Arial"/>
        </w:rPr>
        <w:t xml:space="preserve">volunteers </w:t>
      </w:r>
      <w:r w:rsidR="00BA30A2">
        <w:rPr>
          <w:rFonts w:cs="Arial"/>
        </w:rPr>
        <w:t>(</w:t>
      </w:r>
      <w:r w:rsidRPr="009C79CA">
        <w:rPr>
          <w:rFonts w:cs="Arial"/>
        </w:rPr>
        <w:t>24</w:t>
      </w:r>
      <w:r w:rsidR="00BA30A2">
        <w:rPr>
          <w:rFonts w:cs="Arial"/>
        </w:rPr>
        <w:t>)</w:t>
      </w:r>
      <w:r w:rsidRPr="009C79CA">
        <w:rPr>
          <w:rFonts w:cs="Arial"/>
        </w:rPr>
        <w:t>.</w:t>
      </w:r>
    </w:p>
    <w:p w14:paraId="77550C25" w14:textId="087A0013" w:rsidR="00A5098E" w:rsidRDefault="009C79CA" w:rsidP="00C940EA">
      <w:pPr>
        <w:spacing w:line="360" w:lineRule="auto"/>
        <w:rPr>
          <w:rFonts w:eastAsia="Georgia" w:cs="Arial"/>
        </w:rPr>
      </w:pPr>
      <w:r w:rsidRPr="009C79CA">
        <w:rPr>
          <w:rFonts w:eastAsia="Georgia" w:cs="Arial"/>
        </w:rPr>
        <w:tab/>
      </w:r>
      <w:r w:rsidR="006560C8">
        <w:rPr>
          <w:rFonts w:eastAsia="Georgia" w:cs="Arial"/>
        </w:rPr>
        <w:t xml:space="preserve">In order to perform analysis on </w:t>
      </w:r>
      <w:r w:rsidR="00952496" w:rsidRPr="00952496">
        <w:rPr>
          <w:rFonts w:eastAsia="Georgia" w:cs="Arial"/>
          <w:vertAlign w:val="superscript"/>
        </w:rPr>
        <w:t>3</w:t>
      </w:r>
      <w:r w:rsidR="00952496" w:rsidRPr="00952496">
        <w:rPr>
          <w:rFonts w:eastAsia="Georgia" w:cs="Arial"/>
        </w:rPr>
        <w:t xml:space="preserve">He MRI </w:t>
      </w:r>
      <w:r w:rsidR="006560C8">
        <w:rPr>
          <w:rFonts w:eastAsia="Georgia" w:cs="Arial"/>
        </w:rPr>
        <w:t>l</w:t>
      </w:r>
      <w:r w:rsidR="000F6C04" w:rsidRPr="009C79CA">
        <w:rPr>
          <w:rFonts w:eastAsia="Georgia" w:cs="Arial"/>
        </w:rPr>
        <w:t xml:space="preserve">ongitudinal </w:t>
      </w:r>
      <w:r w:rsidR="006560C8">
        <w:rPr>
          <w:rFonts w:eastAsia="Georgia" w:cs="Arial"/>
        </w:rPr>
        <w:t>data, the images</w:t>
      </w:r>
      <w:r w:rsidR="000F6C04" w:rsidRPr="009C79CA">
        <w:rPr>
          <w:rFonts w:eastAsia="Georgia" w:cs="Arial"/>
        </w:rPr>
        <w:t xml:space="preserve"> </w:t>
      </w:r>
      <w:r w:rsidR="00402D5B">
        <w:rPr>
          <w:rFonts w:eastAsia="Georgia" w:cs="Arial"/>
        </w:rPr>
        <w:t>have to first be</w:t>
      </w:r>
      <w:r w:rsidR="000F6C04">
        <w:rPr>
          <w:rFonts w:eastAsia="Georgia" w:cs="Arial"/>
        </w:rPr>
        <w:t xml:space="preserve"> </w:t>
      </w:r>
      <w:r w:rsidR="000F6C04" w:rsidRPr="00CA6A60">
        <w:rPr>
          <w:rFonts w:eastAsia="Georgia" w:cs="Arial"/>
        </w:rPr>
        <w:t>spatially normalized</w:t>
      </w:r>
      <w:r w:rsidR="000F6C04">
        <w:rPr>
          <w:rFonts w:eastAsia="Georgia" w:cs="Arial"/>
        </w:rPr>
        <w:t xml:space="preserve"> </w:t>
      </w:r>
      <w:r w:rsidR="000F6C04" w:rsidRPr="00CA6A60">
        <w:rPr>
          <w:rFonts w:eastAsia="Georgia" w:cs="Arial"/>
        </w:rPr>
        <w:t>to a common reference space, also known as a template or atlas.</w:t>
      </w:r>
      <w:r w:rsidR="000F6C04">
        <w:rPr>
          <w:rFonts w:eastAsia="Georgia" w:cs="Arial"/>
        </w:rPr>
        <w:t xml:space="preserve"> </w:t>
      </w:r>
      <w:r w:rsidR="00183293">
        <w:rPr>
          <w:rFonts w:eastAsia="Georgia" w:cs="Arial"/>
        </w:rPr>
        <w:t>Such templates</w:t>
      </w:r>
      <w:r w:rsidR="00A5098E" w:rsidRPr="00A5098E">
        <w:rPr>
          <w:rFonts w:eastAsia="Georgia" w:cs="Arial"/>
        </w:rPr>
        <w:t xml:space="preserve"> are common</w:t>
      </w:r>
      <w:r w:rsidR="00183293">
        <w:rPr>
          <w:rFonts w:eastAsia="Georgia" w:cs="Arial"/>
        </w:rPr>
        <w:t xml:space="preserve"> in the neuroimaging community</w:t>
      </w:r>
      <w:ins w:id="75" w:author="Dena McWain" w:date="2016-01-29T10:22:00Z">
        <w:r w:rsidR="001E59F1">
          <w:rPr>
            <w:rFonts w:eastAsia="Georgia" w:cs="Arial"/>
          </w:rPr>
          <w:t>,</w:t>
        </w:r>
      </w:ins>
      <w:r w:rsidR="00183293">
        <w:rPr>
          <w:rFonts w:eastAsia="Georgia" w:cs="Arial"/>
        </w:rPr>
        <w:t xml:space="preserve"> although </w:t>
      </w:r>
      <w:r w:rsidR="00183293" w:rsidRPr="00183293">
        <w:rPr>
          <w:rFonts w:eastAsia="Georgia" w:cs="Arial"/>
        </w:rPr>
        <w:t>they are found less frequently in the pulmonary research literature.</w:t>
      </w:r>
      <w:r w:rsidR="00183293">
        <w:rPr>
          <w:rFonts w:eastAsia="Georgia" w:cs="Arial"/>
        </w:rPr>
        <w:t xml:space="preserve"> O</w:t>
      </w:r>
      <w:r w:rsidR="00A5098E" w:rsidRPr="00A5098E">
        <w:rPr>
          <w:rFonts w:eastAsia="Georgia" w:cs="Arial"/>
        </w:rPr>
        <w:t xml:space="preserve">ne of the earliest </w:t>
      </w:r>
      <w:r w:rsidR="00952496">
        <w:rPr>
          <w:rFonts w:eastAsia="Georgia" w:cs="Arial"/>
        </w:rPr>
        <w:t>and most widely used templates wa</w:t>
      </w:r>
      <w:r w:rsidR="00A5098E" w:rsidRPr="00A5098E">
        <w:rPr>
          <w:rFonts w:eastAsia="Georgia" w:cs="Arial"/>
        </w:rPr>
        <w:t xml:space="preserve">s the </w:t>
      </w:r>
      <w:commentRangeStart w:id="76"/>
      <w:commentRangeStart w:id="77"/>
      <w:proofErr w:type="spellStart"/>
      <w:r w:rsidR="00A5098E" w:rsidRPr="00A5098E">
        <w:rPr>
          <w:rFonts w:eastAsia="Georgia" w:cs="Arial"/>
        </w:rPr>
        <w:t>Talaraich</w:t>
      </w:r>
      <w:proofErr w:type="spellEnd"/>
      <w:r w:rsidR="00A5098E" w:rsidRPr="00A5098E">
        <w:rPr>
          <w:rFonts w:eastAsia="Georgia" w:cs="Arial"/>
        </w:rPr>
        <w:t xml:space="preserve"> atlas</w:t>
      </w:r>
      <w:commentRangeEnd w:id="76"/>
      <w:r w:rsidR="001E59F1">
        <w:rPr>
          <w:rStyle w:val="CommentReference"/>
        </w:rPr>
        <w:commentReference w:id="76"/>
      </w:r>
      <w:commentRangeEnd w:id="77"/>
      <w:r w:rsidR="00F67CEA">
        <w:rPr>
          <w:rStyle w:val="CommentReference"/>
        </w:rPr>
        <w:commentReference w:id="77"/>
      </w:r>
      <w:r w:rsidR="00A5098E" w:rsidRPr="00A5098E">
        <w:rPr>
          <w:rFonts w:eastAsia="Georgia" w:cs="Arial"/>
        </w:rPr>
        <w:t xml:space="preserve">, created by Dr. Jean </w:t>
      </w:r>
      <w:proofErr w:type="spellStart"/>
      <w:r w:rsidR="00A5098E" w:rsidRPr="00A5098E">
        <w:rPr>
          <w:rFonts w:eastAsia="Georgia" w:cs="Arial"/>
        </w:rPr>
        <w:t>Talairach</w:t>
      </w:r>
      <w:proofErr w:type="spellEnd"/>
      <w:r w:rsidR="00A5098E" w:rsidRPr="00A5098E">
        <w:rPr>
          <w:rFonts w:eastAsia="Georgia" w:cs="Arial"/>
        </w:rPr>
        <w:t xml:space="preserve"> (a French neurosurgeon), who identified landmarks on the post</w:t>
      </w:r>
      <w:del w:id="78" w:author="Dena McWain" w:date="2016-01-29T10:23:00Z">
        <w:r w:rsidR="00A5098E" w:rsidRPr="00A5098E" w:rsidDel="001E59F1">
          <w:rPr>
            <w:rFonts w:eastAsia="Georgia" w:cs="Arial"/>
          </w:rPr>
          <w:delText>-</w:delText>
        </w:r>
      </w:del>
      <w:r w:rsidR="00A5098E" w:rsidRPr="00A5098E">
        <w:rPr>
          <w:rFonts w:eastAsia="Georgia" w:cs="Arial"/>
        </w:rPr>
        <w:t>mortem histologic sections of a 60-year-old French woman to define a universal, stereotactic cerebral space. The utility of a standardized anatomical coordinate system has prompted additional work, such as the publicly available Montreal Neurological Institute brain template (</w:t>
      </w:r>
      <w:r w:rsidR="00093CE5">
        <w:rPr>
          <w:rFonts w:eastAsia="Georgia" w:cs="Arial"/>
        </w:rPr>
        <w:t>25</w:t>
      </w:r>
      <w:r w:rsidR="00A5098E" w:rsidRPr="00A5098E">
        <w:rPr>
          <w:rFonts w:eastAsia="Georgia" w:cs="Arial"/>
        </w:rPr>
        <w:t>)</w:t>
      </w:r>
      <w:ins w:id="79" w:author="Dena McWain" w:date="2016-01-29T10:26:00Z">
        <w:r w:rsidR="004078CC">
          <w:rPr>
            <w:rFonts w:eastAsia="Georgia" w:cs="Arial"/>
          </w:rPr>
          <w:t>,</w:t>
        </w:r>
      </w:ins>
      <w:r w:rsidR="00A5098E" w:rsidRPr="00A5098E">
        <w:rPr>
          <w:rFonts w:eastAsia="Georgia" w:cs="Arial"/>
        </w:rPr>
        <w:t xml:space="preserve"> which is an average of hundreds of adult brain MR images all registered to the </w:t>
      </w:r>
      <w:proofErr w:type="spellStart"/>
      <w:r w:rsidR="00A5098E" w:rsidRPr="00A5098E">
        <w:rPr>
          <w:rFonts w:eastAsia="Georgia" w:cs="Arial"/>
        </w:rPr>
        <w:t>Talaraich</w:t>
      </w:r>
      <w:proofErr w:type="spellEnd"/>
      <w:r w:rsidR="00A5098E" w:rsidRPr="00A5098E">
        <w:rPr>
          <w:rFonts w:eastAsia="Georgia" w:cs="Arial"/>
        </w:rPr>
        <w:t xml:space="preserve"> atlas.</w:t>
      </w:r>
      <w:r w:rsidR="004542F2">
        <w:rPr>
          <w:rFonts w:eastAsia="Georgia" w:cs="Arial"/>
        </w:rPr>
        <w:t xml:space="preserve"> Following template construction</w:t>
      </w:r>
      <w:r w:rsidR="00621E21">
        <w:rPr>
          <w:rFonts w:eastAsia="Georgia" w:cs="Arial"/>
        </w:rPr>
        <w:t>,</w:t>
      </w:r>
      <w:r w:rsidR="004542F2">
        <w:rPr>
          <w:rFonts w:eastAsia="Georgia" w:cs="Arial"/>
        </w:rPr>
        <w:t xml:space="preserve"> statistical analyses can be applied so that </w:t>
      </w:r>
      <w:r w:rsidR="005D0E80">
        <w:rPr>
          <w:rFonts w:eastAsia="Georgia" w:cs="Arial"/>
        </w:rPr>
        <w:t>biological processes,</w:t>
      </w:r>
      <w:r w:rsidR="004542F2">
        <w:rPr>
          <w:rFonts w:eastAsia="Georgia" w:cs="Arial"/>
        </w:rPr>
        <w:t xml:space="preserve"> such as the magnitude of a local </w:t>
      </w:r>
      <w:commentRangeStart w:id="80"/>
      <w:commentRangeStart w:id="81"/>
      <w:proofErr w:type="spellStart"/>
      <w:r w:rsidR="004542F2">
        <w:rPr>
          <w:rFonts w:eastAsia="Georgia" w:cs="Arial"/>
        </w:rPr>
        <w:t>neuroresponse</w:t>
      </w:r>
      <w:proofErr w:type="spellEnd"/>
      <w:r w:rsidR="004542F2">
        <w:rPr>
          <w:rFonts w:eastAsia="Georgia" w:cs="Arial"/>
        </w:rPr>
        <w:t xml:space="preserve"> </w:t>
      </w:r>
      <w:commentRangeEnd w:id="80"/>
      <w:r w:rsidR="000D6C99">
        <w:rPr>
          <w:rStyle w:val="CommentReference"/>
        </w:rPr>
        <w:commentReference w:id="80"/>
      </w:r>
      <w:commentRangeEnd w:id="81"/>
      <w:r w:rsidR="00F67CEA">
        <w:rPr>
          <w:rStyle w:val="CommentReference"/>
        </w:rPr>
        <w:commentReference w:id="81"/>
      </w:r>
      <w:r w:rsidR="004542F2">
        <w:rPr>
          <w:rFonts w:eastAsia="Georgia" w:cs="Arial"/>
        </w:rPr>
        <w:t>to a prescribed stimuli</w:t>
      </w:r>
      <w:r w:rsidR="005D0E80">
        <w:rPr>
          <w:rFonts w:eastAsia="Georgia" w:cs="Arial"/>
        </w:rPr>
        <w:t>,</w:t>
      </w:r>
      <w:r w:rsidR="004542F2">
        <w:rPr>
          <w:rFonts w:eastAsia="Georgia" w:cs="Arial"/>
        </w:rPr>
        <w:t xml:space="preserve"> can be </w:t>
      </w:r>
      <w:r w:rsidR="005D0E80">
        <w:rPr>
          <w:rFonts w:eastAsia="Georgia" w:cs="Arial"/>
        </w:rPr>
        <w:t xml:space="preserve">assessed </w:t>
      </w:r>
      <w:r w:rsidR="005D0E80">
        <w:rPr>
          <w:rFonts w:cs="Arial"/>
        </w:rPr>
        <w:t>(</w:t>
      </w:r>
      <w:r w:rsidR="005D0E80" w:rsidRPr="009C79CA">
        <w:rPr>
          <w:rFonts w:cs="Arial"/>
        </w:rPr>
        <w:t>2</w:t>
      </w:r>
      <w:r w:rsidR="005D0E80">
        <w:rPr>
          <w:rFonts w:cs="Arial"/>
        </w:rPr>
        <w:t>6)</w:t>
      </w:r>
      <w:r w:rsidR="005D0E80" w:rsidRPr="009C79CA">
        <w:rPr>
          <w:rFonts w:cs="Arial"/>
        </w:rPr>
        <w:t>.</w:t>
      </w:r>
    </w:p>
    <w:p w14:paraId="209C7CE6" w14:textId="77777777" w:rsidR="00A5098E" w:rsidRDefault="00A5098E" w:rsidP="00C940EA">
      <w:pPr>
        <w:spacing w:line="360" w:lineRule="auto"/>
        <w:rPr>
          <w:rFonts w:eastAsia="Georgia" w:cs="Arial"/>
        </w:rPr>
      </w:pPr>
    </w:p>
    <w:p w14:paraId="63631419" w14:textId="429FE4A5" w:rsidR="00A45277" w:rsidRDefault="006560C8">
      <w:pPr>
        <w:spacing w:line="360" w:lineRule="auto"/>
        <w:rPr>
          <w:rFonts w:cs="Arial"/>
          <w:b/>
          <w:bCs/>
        </w:rPr>
      </w:pPr>
      <w:r>
        <w:rPr>
          <w:rFonts w:eastAsia="Georgia" w:cs="Arial"/>
        </w:rPr>
        <w:tab/>
      </w:r>
      <w:r w:rsidR="00FF5916">
        <w:rPr>
          <w:rFonts w:eastAsia="Georgia" w:cs="Arial"/>
        </w:rPr>
        <w:t>In this article,</w:t>
      </w:r>
      <w:r w:rsidR="00DE0A86">
        <w:rPr>
          <w:rFonts w:eastAsia="Georgia" w:cs="Arial"/>
        </w:rPr>
        <w:t xml:space="preserve"> a similar approach to that described in</w:t>
      </w:r>
      <w:r w:rsidR="009C79CA" w:rsidRPr="009C79CA">
        <w:rPr>
          <w:rFonts w:eastAsia="Georgia" w:cs="Arial"/>
        </w:rPr>
        <w:t xml:space="preserve"> the neuroimaging </w:t>
      </w:r>
      <w:r w:rsidR="0004434D">
        <w:rPr>
          <w:rFonts w:eastAsia="Georgia" w:cs="Arial"/>
        </w:rPr>
        <w:t xml:space="preserve">example </w:t>
      </w:r>
      <w:r w:rsidR="00DE0A86">
        <w:rPr>
          <w:rFonts w:eastAsia="Georgia" w:cs="Arial"/>
        </w:rPr>
        <w:t>above</w:t>
      </w:r>
      <w:r w:rsidR="00183293">
        <w:rPr>
          <w:rFonts w:eastAsia="Georgia" w:cs="Arial"/>
        </w:rPr>
        <w:t xml:space="preserve">, </w:t>
      </w:r>
      <w:r w:rsidR="00FF5916">
        <w:rPr>
          <w:rFonts w:eastAsia="Georgia" w:cs="Arial"/>
        </w:rPr>
        <w:t>was applied to</w:t>
      </w:r>
      <w:r w:rsidR="00183293" w:rsidRPr="009C79CA">
        <w:rPr>
          <w:rFonts w:eastAsia="Georgia" w:cs="Arial"/>
        </w:rPr>
        <w:t xml:space="preserve"> </w:t>
      </w:r>
      <w:r w:rsidR="00B4738E" w:rsidRPr="00B4738E">
        <w:rPr>
          <w:rFonts w:eastAsia="Georgia" w:cs="Arial"/>
        </w:rPr>
        <w:t>a novel study of patients with cystic fibrosis (CF) treated with a modulator of the mutational defect in CF</w:t>
      </w:r>
      <w:del w:id="82" w:author="Dena McWain" w:date="2016-01-29T10:33:00Z">
        <w:r w:rsidR="00B4738E" w:rsidRPr="00B4738E" w:rsidDel="004078CC">
          <w:rPr>
            <w:rStyle w:val="CommentReference"/>
            <w:rFonts w:eastAsia="Georgia" w:cs="Arial"/>
            <w:sz w:val="24"/>
            <w:szCs w:val="24"/>
          </w:rPr>
          <w:delText xml:space="preserve"> </w:delText>
        </w:r>
      </w:del>
      <w:r w:rsidR="00E64674">
        <w:rPr>
          <w:rFonts w:eastAsia="Georgia" w:cs="Arial"/>
        </w:rPr>
        <w:t>.</w:t>
      </w:r>
      <w:r w:rsidR="0004434D">
        <w:rPr>
          <w:rStyle w:val="CommentReference"/>
        </w:rPr>
        <w:commentReference w:id="83"/>
      </w:r>
      <w:r w:rsidR="00F67CEA">
        <w:rPr>
          <w:rStyle w:val="CommentReference"/>
        </w:rPr>
        <w:commentReference w:id="84"/>
      </w:r>
      <w:r w:rsidR="00570FD2">
        <w:rPr>
          <w:rFonts w:eastAsia="Georgia" w:cs="Arial"/>
        </w:rPr>
        <w:t xml:space="preserve"> </w:t>
      </w:r>
      <w:r w:rsidR="001570F2" w:rsidRPr="001570F2">
        <w:rPr>
          <w:rFonts w:eastAsia="Georgia" w:cs="Arial"/>
        </w:rPr>
        <w:t xml:space="preserve">Clinical findings of improved lung ventilation with treatment were </w:t>
      </w:r>
      <w:r w:rsidR="0004434D">
        <w:rPr>
          <w:rFonts w:eastAsia="Georgia" w:cs="Arial"/>
        </w:rPr>
        <w:t>published</w:t>
      </w:r>
      <w:r w:rsidR="001570F2" w:rsidRPr="001570F2">
        <w:rPr>
          <w:rFonts w:eastAsia="Georgia" w:cs="Arial"/>
        </w:rPr>
        <w:t xml:space="preserve"> in </w:t>
      </w:r>
      <w:r w:rsidR="0004434D">
        <w:rPr>
          <w:rFonts w:eastAsia="Georgia" w:cs="Arial"/>
        </w:rPr>
        <w:t>this</w:t>
      </w:r>
      <w:r w:rsidR="001570F2" w:rsidRPr="001570F2">
        <w:rPr>
          <w:rFonts w:eastAsia="Georgia" w:cs="Arial"/>
        </w:rPr>
        <w:t xml:space="preserve"> cohort</w:t>
      </w:r>
      <w:r w:rsidR="0004434D">
        <w:rPr>
          <w:rFonts w:eastAsia="Georgia" w:cs="Arial"/>
        </w:rPr>
        <w:t xml:space="preserve"> with CF</w:t>
      </w:r>
      <w:r w:rsidR="001570F2" w:rsidRPr="001570F2">
        <w:rPr>
          <w:rFonts w:eastAsia="Georgia" w:cs="Arial"/>
        </w:rPr>
        <w:t xml:space="preserve"> </w:t>
      </w:r>
      <w:r w:rsidR="0004434D">
        <w:rPr>
          <w:rFonts w:eastAsia="Georgia" w:cs="Arial"/>
        </w:rPr>
        <w:t>based on</w:t>
      </w:r>
      <w:r w:rsidR="001570F2" w:rsidRPr="001570F2">
        <w:rPr>
          <w:rFonts w:eastAsia="Georgia" w:cs="Arial"/>
        </w:rPr>
        <w:t xml:space="preserve"> hyperpolarized </w:t>
      </w:r>
      <w:r w:rsidR="001570F2" w:rsidRPr="001570F2">
        <w:rPr>
          <w:rFonts w:eastAsia="Georgia" w:cs="Arial"/>
          <w:vertAlign w:val="superscript"/>
        </w:rPr>
        <w:t>3</w:t>
      </w:r>
      <w:r w:rsidR="001570F2" w:rsidRPr="001570F2">
        <w:rPr>
          <w:rFonts w:eastAsia="Georgia" w:cs="Arial"/>
        </w:rPr>
        <w:t>He gas imaging (2</w:t>
      </w:r>
      <w:r w:rsidR="005D0E80">
        <w:rPr>
          <w:rFonts w:eastAsia="Georgia" w:cs="Arial"/>
        </w:rPr>
        <w:t>7</w:t>
      </w:r>
      <w:r w:rsidR="001570F2" w:rsidRPr="001570F2">
        <w:rPr>
          <w:rFonts w:eastAsia="Georgia" w:cs="Arial"/>
        </w:rPr>
        <w:t xml:space="preserve">). </w:t>
      </w:r>
      <w:r w:rsidR="00FF5916">
        <w:rPr>
          <w:rFonts w:eastAsia="Georgia" w:cs="Arial"/>
        </w:rPr>
        <w:t>T</w:t>
      </w:r>
      <w:r w:rsidR="001570F2" w:rsidRPr="001570F2">
        <w:rPr>
          <w:rFonts w:eastAsia="Georgia" w:cs="Arial"/>
        </w:rPr>
        <w:t xml:space="preserve">hese data </w:t>
      </w:r>
      <w:r w:rsidR="00DE0A86">
        <w:rPr>
          <w:rFonts w:eastAsia="Georgia" w:cs="Arial"/>
        </w:rPr>
        <w:t xml:space="preserve">are </w:t>
      </w:r>
      <w:r w:rsidR="00B4738E">
        <w:rPr>
          <w:rFonts w:eastAsia="Georgia" w:cs="Arial"/>
        </w:rPr>
        <w:t xml:space="preserve">summarized </w:t>
      </w:r>
      <w:r w:rsidR="00FF5916">
        <w:rPr>
          <w:rFonts w:eastAsia="Georgia" w:cs="Arial"/>
        </w:rPr>
        <w:t>here</w:t>
      </w:r>
      <w:r w:rsidR="00DE0A86">
        <w:rPr>
          <w:rFonts w:eastAsia="Georgia" w:cs="Arial"/>
        </w:rPr>
        <w:t xml:space="preserve"> </w:t>
      </w:r>
      <w:r w:rsidR="001570F2" w:rsidRPr="001570F2">
        <w:rPr>
          <w:rFonts w:eastAsia="Georgia" w:cs="Arial"/>
        </w:rPr>
        <w:t>to illustrate the innovative longitudinal aspects of</w:t>
      </w:r>
      <w:r w:rsidR="00E64674">
        <w:rPr>
          <w:rFonts w:eastAsia="Georgia" w:cs="Arial"/>
        </w:rPr>
        <w:t xml:space="preserve"> this</w:t>
      </w:r>
      <w:r w:rsidR="001570F2" w:rsidRPr="001570F2">
        <w:rPr>
          <w:rFonts w:eastAsia="Georgia" w:cs="Arial"/>
        </w:rPr>
        <w:t xml:space="preserve"> pulmonary analysis</w:t>
      </w:r>
      <w:r w:rsidR="007A6495">
        <w:rPr>
          <w:rFonts w:eastAsia="Georgia" w:cs="Arial"/>
        </w:rPr>
        <w:t xml:space="preserve">; </w:t>
      </w:r>
      <w:r w:rsidR="00373B5C">
        <w:rPr>
          <w:rFonts w:eastAsia="Georgia" w:cs="Arial"/>
        </w:rPr>
        <w:t xml:space="preserve">the images </w:t>
      </w:r>
      <w:del w:id="85" w:author="Dena McWain" w:date="2016-01-29T10:37:00Z">
        <w:r w:rsidR="00373B5C" w:rsidDel="00AB7A67">
          <w:rPr>
            <w:rFonts w:eastAsia="Georgia" w:cs="Arial"/>
          </w:rPr>
          <w:delText>are</w:delText>
        </w:r>
        <w:r w:rsidR="009C79CA" w:rsidRPr="009C79CA" w:rsidDel="00AB7A67">
          <w:rPr>
            <w:rFonts w:eastAsia="Georgia" w:cs="Arial"/>
          </w:rPr>
          <w:delText xml:space="preserve"> </w:delText>
        </w:r>
      </w:del>
      <w:ins w:id="86" w:author="Dena McWain" w:date="2016-01-29T10:37:00Z">
        <w:r w:rsidR="00AB7A67">
          <w:rPr>
            <w:rFonts w:eastAsia="Georgia" w:cs="Arial"/>
          </w:rPr>
          <w:t>were</w:t>
        </w:r>
        <w:r w:rsidR="00AB7A67" w:rsidRPr="009C79CA">
          <w:rPr>
            <w:rFonts w:eastAsia="Georgia" w:cs="Arial"/>
          </w:rPr>
          <w:t xml:space="preserve"> </w:t>
        </w:r>
      </w:ins>
      <w:r w:rsidR="00402D5B">
        <w:rPr>
          <w:rFonts w:eastAsia="Georgia" w:cs="Arial"/>
        </w:rPr>
        <w:t xml:space="preserve">initially </w:t>
      </w:r>
      <w:r w:rsidR="009C79CA" w:rsidRPr="009C79CA">
        <w:rPr>
          <w:rFonts w:eastAsia="Georgia" w:cs="Arial"/>
        </w:rPr>
        <w:t>brought into anatomical alignment via a robust template building strategy</w:t>
      </w:r>
      <w:ins w:id="87" w:author="Dena McWain" w:date="2016-01-29T10:37:00Z">
        <w:r w:rsidR="00AB7A67">
          <w:rPr>
            <w:rFonts w:eastAsia="Georgia" w:cs="Arial"/>
          </w:rPr>
          <w:t>,</w:t>
        </w:r>
      </w:ins>
      <w:r w:rsidR="007A6495">
        <w:rPr>
          <w:rFonts w:eastAsia="Georgia" w:cs="Arial"/>
        </w:rPr>
        <w:t xml:space="preserve"> and then</w:t>
      </w:r>
      <w:r w:rsidR="00C9559D">
        <w:rPr>
          <w:rFonts w:eastAsia="Georgia" w:cs="Arial"/>
        </w:rPr>
        <w:t xml:space="preserve"> </w:t>
      </w:r>
      <w:proofErr w:type="spellStart"/>
      <w:r w:rsidR="007A6495">
        <w:rPr>
          <w:rFonts w:eastAsia="Georgia" w:cs="Arial"/>
        </w:rPr>
        <w:t>v</w:t>
      </w:r>
      <w:r w:rsidR="009C79CA" w:rsidRPr="009C79CA">
        <w:rPr>
          <w:rFonts w:eastAsia="Georgia" w:cs="Arial"/>
        </w:rPr>
        <w:t>oxelwise</w:t>
      </w:r>
      <w:proofErr w:type="spellEnd"/>
      <w:r w:rsidR="009C79CA" w:rsidRPr="009C79CA">
        <w:rPr>
          <w:rFonts w:eastAsia="Georgia" w:cs="Arial"/>
        </w:rPr>
        <w:t xml:space="preserve"> regression over the time course </w:t>
      </w:r>
      <w:del w:id="88" w:author="Dena McWain" w:date="2016-01-29T10:37:00Z">
        <w:r w:rsidR="009C79CA" w:rsidRPr="009C79CA" w:rsidDel="00AB7A67">
          <w:rPr>
            <w:rFonts w:eastAsia="Georgia" w:cs="Arial"/>
          </w:rPr>
          <w:delText>i</w:delText>
        </w:r>
        <w:r w:rsidR="007A6495" w:rsidDel="00AB7A67">
          <w:rPr>
            <w:rFonts w:eastAsia="Georgia" w:cs="Arial"/>
          </w:rPr>
          <w:delText xml:space="preserve">s </w:delText>
        </w:r>
      </w:del>
      <w:ins w:id="89" w:author="Dena McWain" w:date="2016-01-29T10:37:00Z">
        <w:r w:rsidR="00AB7A67">
          <w:rPr>
            <w:rFonts w:eastAsia="Georgia" w:cs="Arial"/>
          </w:rPr>
          <w:t xml:space="preserve">was </w:t>
        </w:r>
      </w:ins>
      <w:r w:rsidR="009C79CA" w:rsidRPr="009C79CA">
        <w:rPr>
          <w:rFonts w:eastAsia="Georgia" w:cs="Arial"/>
        </w:rPr>
        <w:t>used to determine correlative regions with the simplified treatment hypothesis.</w:t>
      </w:r>
      <w:r w:rsidR="00C9559D">
        <w:rPr>
          <w:rFonts w:eastAsia="Georgia" w:cs="Arial"/>
        </w:rPr>
        <w:t xml:space="preserve"> </w:t>
      </w:r>
    </w:p>
    <w:p w14:paraId="6B06F426" w14:textId="77777777" w:rsidR="00A45277" w:rsidRDefault="00A45277" w:rsidP="00C940EA">
      <w:pPr>
        <w:spacing w:line="360" w:lineRule="auto"/>
        <w:rPr>
          <w:rFonts w:cs="Arial"/>
          <w:b/>
          <w:bCs/>
        </w:rPr>
      </w:pPr>
    </w:p>
    <w:p w14:paraId="66F21DC3" w14:textId="77777777" w:rsidR="00B15564" w:rsidRDefault="00B15564" w:rsidP="00C940EA">
      <w:pPr>
        <w:spacing w:line="360" w:lineRule="auto"/>
        <w:rPr>
          <w:rFonts w:cs="Arial"/>
          <w:b/>
          <w:bCs/>
        </w:rPr>
      </w:pPr>
    </w:p>
    <w:p w14:paraId="716CB0BB" w14:textId="77777777" w:rsidR="00B15564" w:rsidRDefault="00B15564" w:rsidP="00C940EA">
      <w:pPr>
        <w:spacing w:line="360" w:lineRule="auto"/>
        <w:rPr>
          <w:rFonts w:cs="Arial"/>
          <w:b/>
          <w:bCs/>
        </w:rPr>
      </w:pPr>
    </w:p>
    <w:p w14:paraId="097235A7" w14:textId="1B2B07B2" w:rsidR="009C79CA" w:rsidRDefault="009C79CA" w:rsidP="00C940EA">
      <w:pPr>
        <w:spacing w:line="360" w:lineRule="auto"/>
        <w:rPr>
          <w:rFonts w:cs="Arial"/>
          <w:b/>
          <w:bCs/>
        </w:rPr>
      </w:pPr>
      <w:r w:rsidRPr="009C79CA">
        <w:rPr>
          <w:rFonts w:cs="Arial"/>
          <w:b/>
          <w:bCs/>
        </w:rPr>
        <w:lastRenderedPageBreak/>
        <w:t>METHODS</w:t>
      </w:r>
    </w:p>
    <w:p w14:paraId="7D80EC3B" w14:textId="77777777" w:rsidR="006E2343" w:rsidRPr="009C79CA" w:rsidRDefault="006E2343" w:rsidP="00C940EA">
      <w:pPr>
        <w:spacing w:line="360" w:lineRule="auto"/>
        <w:rPr>
          <w:rFonts w:eastAsia="Georgia" w:cs="Arial"/>
          <w:b/>
          <w:bCs/>
          <w:i/>
          <w:iCs/>
        </w:rPr>
      </w:pPr>
    </w:p>
    <w:p w14:paraId="55F385D9" w14:textId="77777777" w:rsidR="009C79CA" w:rsidRPr="00AB7A67" w:rsidRDefault="009C79CA" w:rsidP="00C940EA">
      <w:pPr>
        <w:spacing w:line="360" w:lineRule="auto"/>
        <w:rPr>
          <w:rFonts w:cs="Arial"/>
          <w:b/>
          <w:bCs/>
          <w:iCs/>
          <w:rPrChange w:id="90" w:author="Dena McWain" w:date="2016-01-29T10:44:00Z">
            <w:rPr>
              <w:rFonts w:cs="Arial"/>
              <w:bCs/>
              <w:iCs/>
            </w:rPr>
          </w:rPrChange>
        </w:rPr>
      </w:pPr>
      <w:r w:rsidRPr="00AB7A67">
        <w:rPr>
          <w:rFonts w:cs="Arial"/>
          <w:b/>
          <w:bCs/>
          <w:iCs/>
          <w:rPrChange w:id="91" w:author="Dena McWain" w:date="2016-01-29T10:44:00Z">
            <w:rPr>
              <w:rFonts w:cs="Arial"/>
              <w:bCs/>
              <w:iCs/>
            </w:rPr>
          </w:rPrChange>
        </w:rPr>
        <w:t>Cystic Fibrosis Treatment Image Data</w:t>
      </w:r>
    </w:p>
    <w:p w14:paraId="7A62BDC1" w14:textId="77777777" w:rsidR="006E2343" w:rsidRPr="006E2343" w:rsidRDefault="006E2343" w:rsidP="00C940EA">
      <w:pPr>
        <w:spacing w:line="360" w:lineRule="auto"/>
        <w:rPr>
          <w:rFonts w:eastAsia="Georgia" w:cs="Arial"/>
        </w:rPr>
      </w:pPr>
    </w:p>
    <w:p w14:paraId="7BE7F30C" w14:textId="678F160A" w:rsidR="003E645D" w:rsidRDefault="00015B3E" w:rsidP="00C940EA">
      <w:pPr>
        <w:spacing w:line="360" w:lineRule="auto"/>
        <w:rPr>
          <w:rFonts w:cs="Arial"/>
        </w:rPr>
      </w:pPr>
      <w:r>
        <w:rPr>
          <w:rFonts w:cs="Arial"/>
        </w:rPr>
        <w:t>H</w:t>
      </w:r>
      <w:r w:rsidRPr="009C79CA">
        <w:rPr>
          <w:rFonts w:cs="Arial"/>
        </w:rPr>
        <w:t xml:space="preserve">yperpolarized </w:t>
      </w:r>
      <w:r w:rsidRPr="00C012F7">
        <w:rPr>
          <w:rFonts w:cs="Arial"/>
          <w:vertAlign w:val="superscript"/>
        </w:rPr>
        <w:t>3</w:t>
      </w:r>
      <w:r w:rsidRPr="009C79CA">
        <w:rPr>
          <w:rFonts w:cs="Arial"/>
        </w:rPr>
        <w:t>He MR</w:t>
      </w:r>
      <w:ins w:id="92" w:author="Dena McWain" w:date="2016-01-29T10:48:00Z">
        <w:r w:rsidR="00072809">
          <w:rPr>
            <w:rFonts w:cs="Arial"/>
          </w:rPr>
          <w:t xml:space="preserve">I </w:t>
        </w:r>
      </w:ins>
      <w:del w:id="93" w:author="Dena McWain" w:date="2016-01-29T10:46:00Z">
        <w:r w:rsidRPr="009C79CA" w:rsidDel="00AB7A67">
          <w:rPr>
            <w:rFonts w:cs="Arial"/>
          </w:rPr>
          <w:delText xml:space="preserve"> imaging </w:delText>
        </w:r>
      </w:del>
      <w:r>
        <w:rPr>
          <w:rFonts w:cs="Arial"/>
        </w:rPr>
        <w:t xml:space="preserve">was evaluated as </w:t>
      </w:r>
      <w:r w:rsidR="009C79CA" w:rsidRPr="009C79CA">
        <w:rPr>
          <w:rFonts w:cs="Arial"/>
        </w:rPr>
        <w:t xml:space="preserve">a </w:t>
      </w:r>
      <w:r w:rsidRPr="009C79CA">
        <w:rPr>
          <w:rFonts w:cs="Arial"/>
        </w:rPr>
        <w:t xml:space="preserve">clinical </w:t>
      </w:r>
      <w:r>
        <w:rPr>
          <w:rFonts w:cs="Arial"/>
        </w:rPr>
        <w:t>outcome measure</w:t>
      </w:r>
      <w:r w:rsidRPr="009C79CA">
        <w:rPr>
          <w:rFonts w:cs="Arial"/>
        </w:rPr>
        <w:t xml:space="preserve"> </w:t>
      </w:r>
      <w:r>
        <w:rPr>
          <w:rFonts w:cs="Arial"/>
        </w:rPr>
        <w:t xml:space="preserve">in a </w:t>
      </w:r>
      <w:r w:rsidR="009C79CA" w:rsidRPr="009C79CA">
        <w:rPr>
          <w:rFonts w:cs="Arial"/>
        </w:rPr>
        <w:t xml:space="preserve">single blind, placebo-controlled, Phase 2 investigational </w:t>
      </w:r>
      <w:r>
        <w:rPr>
          <w:rFonts w:cs="Arial"/>
        </w:rPr>
        <w:t>CF trial</w:t>
      </w:r>
      <w:r w:rsidR="00B4738E">
        <w:rPr>
          <w:rFonts w:cs="Arial"/>
        </w:rPr>
        <w:t xml:space="preserve"> (</w:t>
      </w:r>
      <w:commentRangeStart w:id="94"/>
      <w:r w:rsidR="00B4738E" w:rsidRPr="00B4738E">
        <w:rPr>
          <w:rFonts w:cs="Arial"/>
        </w:rPr>
        <w:t>www.clinicaltrials.gov identifier: NCT01161537</w:t>
      </w:r>
      <w:commentRangeEnd w:id="94"/>
      <w:r w:rsidR="00B4738E">
        <w:rPr>
          <w:rStyle w:val="CommentReference"/>
        </w:rPr>
        <w:commentReference w:id="94"/>
      </w:r>
      <w:r w:rsidR="00B4738E">
        <w:rPr>
          <w:rFonts w:cs="Arial"/>
        </w:rPr>
        <w:t>)</w:t>
      </w:r>
      <w:r w:rsidR="009C79CA" w:rsidRPr="009C79CA">
        <w:rPr>
          <w:rFonts w:cs="Arial"/>
        </w:rPr>
        <w:t xml:space="preserve">. </w:t>
      </w:r>
      <w:r w:rsidR="00445F53" w:rsidRPr="00445F53">
        <w:rPr>
          <w:rFonts w:cs="Arial"/>
        </w:rPr>
        <w:t>Patients or parents/guardians provided written informed consent</w:t>
      </w:r>
      <w:ins w:id="95" w:author="Dena McWain" w:date="2016-01-29T10:48:00Z">
        <w:r w:rsidR="00072809">
          <w:rPr>
            <w:rFonts w:cs="Arial"/>
          </w:rPr>
          <w:t>,</w:t>
        </w:r>
      </w:ins>
      <w:r w:rsidR="00445F53" w:rsidRPr="00445F53">
        <w:rPr>
          <w:rFonts w:cs="Arial"/>
        </w:rPr>
        <w:t xml:space="preserve"> and patients younger than 18 years provided assent. </w:t>
      </w:r>
      <w:r w:rsidR="003E645D" w:rsidRPr="005A1B5A">
        <w:rPr>
          <w:rFonts w:cs="Arial"/>
        </w:rPr>
        <w:t>The study protocol, informed consent, and other necessary documents were approved by an independent ethics committee or institutional review board for each study site before initiation of the study. This study was conducted in accordance with Good Clinical Practice (GCP) as described in the International Conference on Harmonization (ICH) Guideline E6, Good Clinical Practice, Consolidated Guidance (April 1996). The ICH GCP guideline is consistent with the World Medical Assembly Declaration of Helsinki.</w:t>
      </w:r>
      <w:r w:rsidR="003E645D">
        <w:rPr>
          <w:rFonts w:cs="Arial"/>
        </w:rPr>
        <w:t xml:space="preserve"> </w:t>
      </w:r>
    </w:p>
    <w:p w14:paraId="779F9DDA" w14:textId="77777777" w:rsidR="003E645D" w:rsidRDefault="003E645D" w:rsidP="00C940EA">
      <w:pPr>
        <w:spacing w:line="360" w:lineRule="auto"/>
        <w:rPr>
          <w:rFonts w:cs="Arial"/>
        </w:rPr>
      </w:pPr>
    </w:p>
    <w:p w14:paraId="391692D8" w14:textId="0C641C55" w:rsidR="009C79CA" w:rsidRPr="009C79CA" w:rsidRDefault="00502B32" w:rsidP="00C940EA">
      <w:pPr>
        <w:spacing w:line="360" w:lineRule="auto"/>
        <w:rPr>
          <w:rFonts w:eastAsia="Georgia" w:cs="Arial"/>
        </w:rPr>
      </w:pPr>
      <w:commentRangeStart w:id="96"/>
      <w:r>
        <w:rPr>
          <w:rFonts w:cs="Arial"/>
        </w:rPr>
        <w:t>Patients</w:t>
      </w:r>
      <w:commentRangeEnd w:id="96"/>
      <w:r w:rsidR="003E645D">
        <w:rPr>
          <w:rStyle w:val="CommentReference"/>
        </w:rPr>
        <w:commentReference w:id="96"/>
      </w:r>
      <w:r w:rsidRPr="009C79CA">
        <w:rPr>
          <w:rFonts w:cs="Arial"/>
        </w:rPr>
        <w:t xml:space="preserve"> </w:t>
      </w:r>
      <w:r w:rsidR="009C79CA" w:rsidRPr="009C79CA">
        <w:rPr>
          <w:rFonts w:cs="Arial"/>
        </w:rPr>
        <w:t xml:space="preserve">were </w:t>
      </w:r>
      <w:r>
        <w:rPr>
          <w:rFonts w:cs="Arial"/>
        </w:rPr>
        <w:t xml:space="preserve">aged </w:t>
      </w:r>
      <w:r w:rsidR="009C79CA" w:rsidRPr="009C79CA">
        <w:rPr>
          <w:rFonts w:cs="Arial"/>
        </w:rPr>
        <w:t xml:space="preserve">12 years </w:t>
      </w:r>
      <w:r w:rsidR="004C76A8">
        <w:rPr>
          <w:rFonts w:cs="Arial"/>
        </w:rPr>
        <w:t>and</w:t>
      </w:r>
      <w:r w:rsidR="004C76A8" w:rsidRPr="009C79CA">
        <w:rPr>
          <w:rFonts w:cs="Arial"/>
        </w:rPr>
        <w:t xml:space="preserve"> </w:t>
      </w:r>
      <w:r w:rsidR="009C79CA" w:rsidRPr="009C79CA">
        <w:rPr>
          <w:rFonts w:cs="Arial"/>
        </w:rPr>
        <w:t>older with CF</w:t>
      </w:r>
      <w:r w:rsidR="004C76A8">
        <w:rPr>
          <w:rFonts w:cs="Arial"/>
        </w:rPr>
        <w:t>, with</w:t>
      </w:r>
      <w:r w:rsidR="009C79CA" w:rsidRPr="009C79CA">
        <w:rPr>
          <w:rFonts w:cs="Arial"/>
        </w:rPr>
        <w:t xml:space="preserve"> a </w:t>
      </w:r>
      <w:r w:rsidR="009C79CA" w:rsidRPr="00C012F7">
        <w:rPr>
          <w:rFonts w:cs="Arial"/>
          <w:i/>
        </w:rPr>
        <w:t xml:space="preserve">G551D </w:t>
      </w:r>
      <w:r w:rsidR="009C79CA" w:rsidRPr="009C79CA">
        <w:rPr>
          <w:rFonts w:cs="Arial"/>
        </w:rPr>
        <w:t>mutation on at least one allele and a</w:t>
      </w:r>
      <w:r>
        <w:rPr>
          <w:rFonts w:cs="Arial"/>
        </w:rPr>
        <w:t xml:space="preserve"> percent predicted</w:t>
      </w:r>
      <w:r w:rsidR="009C79CA" w:rsidRPr="009C79CA">
        <w:rPr>
          <w:rFonts w:cs="Arial"/>
        </w:rPr>
        <w:t xml:space="preserve"> FEV</w:t>
      </w:r>
      <w:r w:rsidR="004F547C" w:rsidRPr="004F547C">
        <w:rPr>
          <w:rFonts w:cs="Arial"/>
          <w:vertAlign w:val="subscript"/>
        </w:rPr>
        <w:t>1</w:t>
      </w:r>
      <w:r w:rsidR="009C79CA" w:rsidRPr="009C79CA">
        <w:rPr>
          <w:rFonts w:cs="Arial"/>
        </w:rPr>
        <w:t xml:space="preserve"> of </w:t>
      </w:r>
      <w:r>
        <w:rPr>
          <w:rFonts w:cs="Arial"/>
        </w:rPr>
        <w:t xml:space="preserve">at least </w:t>
      </w:r>
      <w:r w:rsidR="009C79CA" w:rsidRPr="009C79CA">
        <w:rPr>
          <w:rFonts w:cs="Arial"/>
        </w:rPr>
        <w:t xml:space="preserve">40. </w:t>
      </w:r>
      <w:r>
        <w:rPr>
          <w:rFonts w:cs="Arial"/>
        </w:rPr>
        <w:t>Patients</w:t>
      </w:r>
      <w:r w:rsidRPr="009C79CA">
        <w:rPr>
          <w:rFonts w:cs="Arial"/>
        </w:rPr>
        <w:t xml:space="preserve"> </w:t>
      </w:r>
      <w:r w:rsidR="009C79CA" w:rsidRPr="009C79CA">
        <w:rPr>
          <w:rFonts w:cs="Arial"/>
        </w:rPr>
        <w:t xml:space="preserve">underwent spirometry and hyperpolarized </w:t>
      </w:r>
      <w:r w:rsidR="009C79CA" w:rsidRPr="00C012F7">
        <w:rPr>
          <w:rFonts w:cs="Arial"/>
          <w:vertAlign w:val="superscript"/>
        </w:rPr>
        <w:t>3</w:t>
      </w:r>
      <w:r w:rsidR="009C79CA" w:rsidRPr="009C79CA">
        <w:rPr>
          <w:rFonts w:cs="Arial"/>
        </w:rPr>
        <w:t>He MRI every 2 weeks for 8 weeks (days 0, 14, 28, 42, and 56). Drug dosing consisted of a placebo lead-in from days 0 to 14</w:t>
      </w:r>
      <w:r w:rsidR="004C76A8">
        <w:rPr>
          <w:rFonts w:cs="Arial"/>
        </w:rPr>
        <w:t xml:space="preserve"> and</w:t>
      </w:r>
      <w:r w:rsidR="004C76A8" w:rsidRPr="009C79CA">
        <w:rPr>
          <w:rFonts w:cs="Arial"/>
        </w:rPr>
        <w:t xml:space="preserve"> </w:t>
      </w:r>
      <w:commentRangeStart w:id="97"/>
      <w:r w:rsidR="009C79CA" w:rsidRPr="009C79CA">
        <w:rPr>
          <w:rFonts w:cs="Arial"/>
        </w:rPr>
        <w:t xml:space="preserve">treatment </w:t>
      </w:r>
      <w:commentRangeEnd w:id="97"/>
      <w:r w:rsidR="00015B3E">
        <w:rPr>
          <w:rStyle w:val="CommentReference"/>
        </w:rPr>
        <w:commentReference w:id="97"/>
      </w:r>
      <w:r w:rsidR="009C79CA" w:rsidRPr="009C79CA">
        <w:rPr>
          <w:rFonts w:cs="Arial"/>
        </w:rPr>
        <w:t>from day</w:t>
      </w:r>
      <w:r w:rsidR="004C76A8">
        <w:rPr>
          <w:rFonts w:cs="Arial"/>
        </w:rPr>
        <w:t>s</w:t>
      </w:r>
      <w:r w:rsidR="009C79CA" w:rsidRPr="009C79CA">
        <w:rPr>
          <w:rFonts w:cs="Arial"/>
        </w:rPr>
        <w:t xml:space="preserve"> 14 to 42 (28 days), followed by a placebo washout </w:t>
      </w:r>
      <w:r w:rsidR="004C76A8">
        <w:rPr>
          <w:rFonts w:cs="Arial"/>
        </w:rPr>
        <w:t xml:space="preserve">period </w:t>
      </w:r>
      <w:r w:rsidR="009C79CA" w:rsidRPr="009C79CA">
        <w:rPr>
          <w:rFonts w:cs="Arial"/>
        </w:rPr>
        <w:t>from day</w:t>
      </w:r>
      <w:r w:rsidR="004C76A8">
        <w:rPr>
          <w:rFonts w:cs="Arial"/>
        </w:rPr>
        <w:t>s</w:t>
      </w:r>
      <w:r w:rsidR="009C79CA" w:rsidRPr="009C79CA">
        <w:rPr>
          <w:rFonts w:cs="Arial"/>
        </w:rPr>
        <w:t xml:space="preserve"> 42 to 56</w:t>
      </w:r>
      <w:r w:rsidR="004C76A8">
        <w:rPr>
          <w:rFonts w:cs="Arial"/>
        </w:rPr>
        <w:t xml:space="preserve"> (</w:t>
      </w:r>
      <w:r w:rsidR="004C76A8" w:rsidRPr="009C79CA">
        <w:rPr>
          <w:rFonts w:cs="Arial"/>
        </w:rPr>
        <w:t>14 days</w:t>
      </w:r>
      <w:r w:rsidR="004C76A8">
        <w:rPr>
          <w:rFonts w:cs="Arial"/>
        </w:rPr>
        <w:t>)</w:t>
      </w:r>
      <w:r w:rsidR="009C79CA" w:rsidRPr="009C79CA">
        <w:rPr>
          <w:rFonts w:cs="Arial"/>
        </w:rPr>
        <w:t xml:space="preserve">. </w:t>
      </w:r>
    </w:p>
    <w:p w14:paraId="320C3A84" w14:textId="77777777" w:rsidR="009C79CA" w:rsidRPr="009C79CA" w:rsidRDefault="009C79CA" w:rsidP="00C940EA">
      <w:pPr>
        <w:pStyle w:val="NormalWeb"/>
        <w:spacing w:line="360" w:lineRule="auto"/>
        <w:rPr>
          <w:rFonts w:ascii="Arial" w:eastAsia="Georgia" w:hAnsi="Arial" w:cs="Arial"/>
          <w:sz w:val="24"/>
          <w:szCs w:val="24"/>
        </w:rPr>
      </w:pPr>
    </w:p>
    <w:p w14:paraId="1A2DAFD3" w14:textId="77777777" w:rsidR="009C79CA" w:rsidRPr="00C97AF9" w:rsidRDefault="009C79CA" w:rsidP="00C940EA">
      <w:pPr>
        <w:spacing w:line="360" w:lineRule="auto"/>
        <w:rPr>
          <w:rFonts w:cs="Arial"/>
          <w:b/>
          <w:bCs/>
          <w:iCs/>
          <w:rPrChange w:id="98" w:author="Dena McWain" w:date="2016-01-29T10:56:00Z">
            <w:rPr>
              <w:rFonts w:cs="Arial"/>
              <w:bCs/>
              <w:iCs/>
            </w:rPr>
          </w:rPrChange>
        </w:rPr>
      </w:pPr>
      <w:r w:rsidRPr="00C97AF9">
        <w:rPr>
          <w:rFonts w:cs="Arial"/>
          <w:b/>
          <w:bCs/>
          <w:iCs/>
          <w:rPrChange w:id="99" w:author="Dena McWain" w:date="2016-01-29T10:56:00Z">
            <w:rPr>
              <w:rFonts w:cs="Arial"/>
              <w:bCs/>
              <w:iCs/>
            </w:rPr>
          </w:rPrChange>
        </w:rPr>
        <w:t>Image Acquisition</w:t>
      </w:r>
    </w:p>
    <w:p w14:paraId="65BEEB45" w14:textId="77777777" w:rsidR="006E2343" w:rsidRDefault="006E2343" w:rsidP="00C940EA">
      <w:pPr>
        <w:pStyle w:val="NormalWeb"/>
        <w:spacing w:line="360" w:lineRule="auto"/>
        <w:rPr>
          <w:rFonts w:ascii="Arial" w:hAnsi="Arial" w:cs="Arial"/>
          <w:sz w:val="24"/>
          <w:szCs w:val="24"/>
        </w:rPr>
      </w:pPr>
    </w:p>
    <w:p w14:paraId="6854AA0E" w14:textId="57B1AC51" w:rsidR="009C79CA" w:rsidRPr="009C79CA" w:rsidRDefault="00365E77" w:rsidP="00C940EA">
      <w:pPr>
        <w:pStyle w:val="NormalWeb"/>
        <w:spacing w:line="360" w:lineRule="auto"/>
        <w:rPr>
          <w:rFonts w:ascii="Arial" w:eastAsia="Georgia" w:hAnsi="Arial" w:cs="Arial"/>
          <w:sz w:val="24"/>
          <w:szCs w:val="24"/>
        </w:rPr>
      </w:pPr>
      <w:r>
        <w:rPr>
          <w:rFonts w:ascii="Arial" w:hAnsi="Arial" w:cs="Arial"/>
          <w:sz w:val="24"/>
          <w:szCs w:val="24"/>
        </w:rPr>
        <w:t xml:space="preserve">The </w:t>
      </w:r>
      <w:r w:rsidR="009C79CA" w:rsidRPr="00C012F7">
        <w:rPr>
          <w:rFonts w:ascii="Arial" w:hAnsi="Arial" w:cs="Arial"/>
          <w:sz w:val="24"/>
          <w:szCs w:val="24"/>
          <w:vertAlign w:val="superscript"/>
        </w:rPr>
        <w:t>3</w:t>
      </w:r>
      <w:r w:rsidR="009C79CA" w:rsidRPr="009C79CA">
        <w:rPr>
          <w:rFonts w:ascii="Arial" w:hAnsi="Arial" w:cs="Arial"/>
          <w:sz w:val="24"/>
          <w:szCs w:val="24"/>
        </w:rPr>
        <w:t>He gas was polarized using a prototype commercial system (Magnetic Imaging Technologies Inc</w:t>
      </w:r>
      <w:r w:rsidR="00634977" w:rsidRPr="009C79CA">
        <w:rPr>
          <w:rFonts w:ascii="Arial" w:hAnsi="Arial" w:cs="Arial"/>
          <w:sz w:val="24"/>
          <w:szCs w:val="24"/>
        </w:rPr>
        <w:t>.</w:t>
      </w:r>
      <w:r w:rsidR="00634977">
        <w:rPr>
          <w:rFonts w:ascii="Arial" w:hAnsi="Arial" w:cs="Arial"/>
          <w:sz w:val="24"/>
          <w:szCs w:val="24"/>
        </w:rPr>
        <w:t>;</w:t>
      </w:r>
      <w:r w:rsidR="00634977" w:rsidRPr="009C79CA">
        <w:rPr>
          <w:rFonts w:ascii="Arial" w:hAnsi="Arial" w:cs="Arial"/>
          <w:sz w:val="24"/>
          <w:szCs w:val="24"/>
        </w:rPr>
        <w:t xml:space="preserve"> </w:t>
      </w:r>
      <w:r w:rsidR="009C79CA" w:rsidRPr="009C79CA">
        <w:rPr>
          <w:rFonts w:ascii="Arial" w:hAnsi="Arial" w:cs="Arial"/>
          <w:sz w:val="24"/>
          <w:szCs w:val="24"/>
        </w:rPr>
        <w:t>Durham, NC</w:t>
      </w:r>
      <w:ins w:id="100" w:author="Dena McWain" w:date="2016-01-29T10:57:00Z">
        <w:r w:rsidR="00C97AF9">
          <w:rPr>
            <w:rFonts w:ascii="Arial" w:hAnsi="Arial" w:cs="Arial"/>
            <w:sz w:val="24"/>
            <w:szCs w:val="24"/>
          </w:rPr>
          <w:t>, USA</w:t>
        </w:r>
      </w:ins>
      <w:r w:rsidR="009C79CA" w:rsidRPr="009C79CA">
        <w:rPr>
          <w:rFonts w:ascii="Arial" w:hAnsi="Arial" w:cs="Arial"/>
          <w:sz w:val="24"/>
          <w:szCs w:val="24"/>
        </w:rPr>
        <w:t xml:space="preserve">), and polarizations between 20% and 40% were achieved. For each </w:t>
      </w:r>
      <w:r w:rsidR="00C54926" w:rsidRPr="00C012F7">
        <w:rPr>
          <w:rFonts w:ascii="Arial" w:hAnsi="Arial" w:cs="Arial"/>
          <w:sz w:val="24"/>
          <w:szCs w:val="24"/>
          <w:vertAlign w:val="superscript"/>
        </w:rPr>
        <w:t>3</w:t>
      </w:r>
      <w:r w:rsidR="009C79CA" w:rsidRPr="009C79CA">
        <w:rPr>
          <w:rFonts w:ascii="Arial" w:hAnsi="Arial" w:cs="Arial"/>
          <w:sz w:val="24"/>
          <w:szCs w:val="24"/>
        </w:rPr>
        <w:t xml:space="preserve">He </w:t>
      </w:r>
      <w:commentRangeStart w:id="101"/>
      <w:r w:rsidR="009C79CA" w:rsidRPr="009C79CA">
        <w:rPr>
          <w:rFonts w:ascii="Arial" w:hAnsi="Arial" w:cs="Arial"/>
          <w:sz w:val="24"/>
          <w:szCs w:val="24"/>
        </w:rPr>
        <w:t xml:space="preserve">MR </w:t>
      </w:r>
      <w:commentRangeEnd w:id="101"/>
      <w:r w:rsidR="00C97AF9">
        <w:rPr>
          <w:rStyle w:val="CommentReference"/>
          <w:rFonts w:ascii="Arial" w:eastAsia="Times New Roman" w:hAnsi="Arial" w:cs="Times New Roman"/>
          <w:color w:val="auto"/>
          <w:bdr w:val="none" w:sz="0" w:space="0" w:color="auto"/>
        </w:rPr>
        <w:commentReference w:id="101"/>
      </w:r>
      <w:r w:rsidR="009C79CA" w:rsidRPr="009C79CA">
        <w:rPr>
          <w:rFonts w:ascii="Arial" w:hAnsi="Arial" w:cs="Arial"/>
          <w:sz w:val="24"/>
          <w:szCs w:val="24"/>
        </w:rPr>
        <w:t>acquisition, a 1</w:t>
      </w:r>
      <w:r w:rsidR="00C54926">
        <w:rPr>
          <w:rFonts w:ascii="Arial" w:hAnsi="Arial" w:cs="Arial"/>
          <w:sz w:val="24"/>
          <w:szCs w:val="24"/>
        </w:rPr>
        <w:t>-</w:t>
      </w:r>
      <w:r w:rsidR="009C79CA" w:rsidRPr="009C79CA">
        <w:rPr>
          <w:rFonts w:ascii="Arial" w:hAnsi="Arial" w:cs="Arial"/>
          <w:sz w:val="24"/>
          <w:szCs w:val="24"/>
        </w:rPr>
        <w:t xml:space="preserve"> or 2</w:t>
      </w:r>
      <w:r w:rsidR="00C54926">
        <w:rPr>
          <w:rFonts w:ascii="Arial" w:hAnsi="Arial" w:cs="Arial"/>
          <w:sz w:val="24"/>
          <w:szCs w:val="24"/>
        </w:rPr>
        <w:t>-</w:t>
      </w:r>
      <w:r w:rsidR="009C79CA" w:rsidRPr="009C79CA">
        <w:rPr>
          <w:rFonts w:ascii="Arial" w:hAnsi="Arial" w:cs="Arial"/>
          <w:sz w:val="24"/>
          <w:szCs w:val="24"/>
        </w:rPr>
        <w:t>liter plastic bag (Jensen Inert Products</w:t>
      </w:r>
      <w:r w:rsidR="00634977">
        <w:rPr>
          <w:rFonts w:ascii="Arial" w:hAnsi="Arial" w:cs="Arial"/>
          <w:sz w:val="24"/>
          <w:szCs w:val="24"/>
        </w:rPr>
        <w:t>;</w:t>
      </w:r>
      <w:r w:rsidR="00634977" w:rsidRPr="009C79CA">
        <w:rPr>
          <w:rFonts w:ascii="Arial" w:hAnsi="Arial" w:cs="Arial"/>
          <w:sz w:val="24"/>
          <w:szCs w:val="24"/>
        </w:rPr>
        <w:t xml:space="preserve"> </w:t>
      </w:r>
      <w:r w:rsidR="009C79CA" w:rsidRPr="009C79CA">
        <w:rPr>
          <w:rFonts w:ascii="Arial" w:hAnsi="Arial" w:cs="Arial"/>
          <w:sz w:val="24"/>
          <w:szCs w:val="24"/>
        </w:rPr>
        <w:t>Coral Springs, FL</w:t>
      </w:r>
      <w:ins w:id="102" w:author="Dena McWain" w:date="2016-01-29T10:58:00Z">
        <w:r w:rsidR="00C97AF9">
          <w:rPr>
            <w:rFonts w:ascii="Arial" w:hAnsi="Arial" w:cs="Arial"/>
            <w:sz w:val="24"/>
            <w:szCs w:val="24"/>
          </w:rPr>
          <w:t>, USA</w:t>
        </w:r>
      </w:ins>
      <w:r w:rsidR="009C79CA" w:rsidRPr="009C79CA">
        <w:rPr>
          <w:rFonts w:ascii="Arial" w:hAnsi="Arial" w:cs="Arial"/>
          <w:sz w:val="24"/>
          <w:szCs w:val="24"/>
        </w:rPr>
        <w:t xml:space="preserve">) was filled with 300 </w:t>
      </w:r>
      <w:r w:rsidR="00C54926">
        <w:rPr>
          <w:rFonts w:ascii="Arial" w:hAnsi="Arial" w:cs="Arial"/>
          <w:sz w:val="24"/>
          <w:szCs w:val="24"/>
        </w:rPr>
        <w:t>cc to</w:t>
      </w:r>
      <w:r w:rsidR="00C54926" w:rsidRPr="009C79CA">
        <w:rPr>
          <w:rFonts w:ascii="Arial" w:hAnsi="Arial" w:cs="Arial"/>
          <w:sz w:val="24"/>
          <w:szCs w:val="24"/>
        </w:rPr>
        <w:t xml:space="preserve"> </w:t>
      </w:r>
      <w:r w:rsidR="009C79CA" w:rsidRPr="009C79CA">
        <w:rPr>
          <w:rFonts w:ascii="Arial" w:hAnsi="Arial" w:cs="Arial"/>
          <w:sz w:val="24"/>
          <w:szCs w:val="24"/>
        </w:rPr>
        <w:t xml:space="preserve">600 cc of hyperpolarized </w:t>
      </w:r>
      <w:r w:rsidR="009C79CA" w:rsidRPr="00C012F7">
        <w:rPr>
          <w:rFonts w:ascii="Arial" w:hAnsi="Arial" w:cs="Arial"/>
          <w:sz w:val="24"/>
          <w:szCs w:val="24"/>
          <w:vertAlign w:val="superscript"/>
        </w:rPr>
        <w:t>3</w:t>
      </w:r>
      <w:r w:rsidR="009C79CA" w:rsidRPr="009C79CA">
        <w:rPr>
          <w:rFonts w:ascii="Arial" w:hAnsi="Arial" w:cs="Arial"/>
          <w:sz w:val="24"/>
          <w:szCs w:val="24"/>
        </w:rPr>
        <w:t xml:space="preserve">He and enough nitrogen to total approximately </w:t>
      </w:r>
      <w:r w:rsidR="004C76A8">
        <w:rPr>
          <w:rFonts w:ascii="Arial" w:hAnsi="Arial" w:cs="Arial"/>
          <w:sz w:val="24"/>
          <w:szCs w:val="24"/>
        </w:rPr>
        <w:t>one third</w:t>
      </w:r>
      <w:r w:rsidR="009C79CA" w:rsidRPr="009C79CA">
        <w:rPr>
          <w:rFonts w:ascii="Arial" w:hAnsi="Arial" w:cs="Arial"/>
          <w:sz w:val="24"/>
          <w:szCs w:val="24"/>
        </w:rPr>
        <w:t xml:space="preserve"> of the </w:t>
      </w:r>
      <w:r w:rsidR="00050D3E">
        <w:rPr>
          <w:rFonts w:ascii="Arial" w:hAnsi="Arial" w:cs="Arial"/>
          <w:sz w:val="24"/>
          <w:szCs w:val="24"/>
        </w:rPr>
        <w:t>patient</w:t>
      </w:r>
      <w:r w:rsidR="004C76A8">
        <w:rPr>
          <w:rFonts w:ascii="Arial" w:hAnsi="Arial" w:cs="Arial"/>
          <w:sz w:val="24"/>
          <w:szCs w:val="24"/>
        </w:rPr>
        <w:t>’</w:t>
      </w:r>
      <w:r w:rsidR="009C79CA" w:rsidRPr="009C79CA">
        <w:rPr>
          <w:rFonts w:ascii="Arial" w:hAnsi="Arial" w:cs="Arial"/>
          <w:sz w:val="24"/>
          <w:szCs w:val="24"/>
        </w:rPr>
        <w:t xml:space="preserve">s </w:t>
      </w:r>
      <w:r w:rsidR="004C76A8">
        <w:rPr>
          <w:rFonts w:ascii="Arial" w:hAnsi="Arial" w:cs="Arial"/>
          <w:sz w:val="24"/>
          <w:szCs w:val="24"/>
        </w:rPr>
        <w:t>forced vital capacity (</w:t>
      </w:r>
      <w:r w:rsidR="009C79CA" w:rsidRPr="009C79CA">
        <w:rPr>
          <w:rFonts w:ascii="Arial" w:hAnsi="Arial" w:cs="Arial"/>
          <w:sz w:val="24"/>
          <w:szCs w:val="24"/>
        </w:rPr>
        <w:t>FVC</w:t>
      </w:r>
      <w:r w:rsidR="004C76A8">
        <w:rPr>
          <w:rFonts w:ascii="Arial" w:hAnsi="Arial" w:cs="Arial"/>
          <w:sz w:val="24"/>
          <w:szCs w:val="24"/>
        </w:rPr>
        <w:t>)</w:t>
      </w:r>
      <w:r w:rsidR="009C79CA" w:rsidRPr="009C79CA">
        <w:rPr>
          <w:rFonts w:ascii="Arial" w:hAnsi="Arial" w:cs="Arial"/>
          <w:sz w:val="24"/>
          <w:szCs w:val="24"/>
        </w:rPr>
        <w:t>.</w:t>
      </w:r>
      <w:r w:rsidR="00C9559D">
        <w:rPr>
          <w:rFonts w:ascii="Arial" w:hAnsi="Arial" w:cs="Arial"/>
          <w:sz w:val="24"/>
          <w:szCs w:val="24"/>
        </w:rPr>
        <w:t xml:space="preserve"> </w:t>
      </w:r>
      <w:r w:rsidR="009C79CA" w:rsidRPr="009C79CA">
        <w:rPr>
          <w:rFonts w:ascii="Arial" w:hAnsi="Arial" w:cs="Arial"/>
          <w:sz w:val="24"/>
          <w:szCs w:val="24"/>
        </w:rPr>
        <w:t xml:space="preserve">The </w:t>
      </w:r>
      <w:r w:rsidR="00502B32">
        <w:rPr>
          <w:rFonts w:ascii="Arial" w:hAnsi="Arial" w:cs="Arial"/>
          <w:sz w:val="24"/>
          <w:szCs w:val="24"/>
        </w:rPr>
        <w:t>patient</w:t>
      </w:r>
      <w:r w:rsidR="00502B32" w:rsidRPr="009C79CA">
        <w:rPr>
          <w:rFonts w:ascii="Arial" w:hAnsi="Arial" w:cs="Arial"/>
          <w:sz w:val="24"/>
          <w:szCs w:val="24"/>
        </w:rPr>
        <w:t xml:space="preserve"> </w:t>
      </w:r>
      <w:r w:rsidR="009C79CA" w:rsidRPr="009C79CA">
        <w:rPr>
          <w:rFonts w:ascii="Arial" w:hAnsi="Arial" w:cs="Arial"/>
          <w:sz w:val="24"/>
          <w:szCs w:val="24"/>
        </w:rPr>
        <w:t xml:space="preserve">inhaled the hyperpolarized </w:t>
      </w:r>
      <w:r w:rsidR="009C79CA" w:rsidRPr="00C012F7">
        <w:rPr>
          <w:rFonts w:ascii="Arial" w:hAnsi="Arial" w:cs="Arial"/>
          <w:sz w:val="24"/>
          <w:szCs w:val="24"/>
          <w:vertAlign w:val="superscript"/>
        </w:rPr>
        <w:t>3</w:t>
      </w:r>
      <w:r w:rsidR="009C79CA" w:rsidRPr="009C79CA">
        <w:rPr>
          <w:rFonts w:ascii="Arial" w:hAnsi="Arial" w:cs="Arial"/>
          <w:sz w:val="24"/>
          <w:szCs w:val="24"/>
        </w:rPr>
        <w:t>He through a small plastic tube attached to the bag containing the gas</w:t>
      </w:r>
      <w:r w:rsidR="00D51228">
        <w:rPr>
          <w:rFonts w:ascii="Arial" w:hAnsi="Arial" w:cs="Arial"/>
          <w:sz w:val="24"/>
          <w:szCs w:val="24"/>
        </w:rPr>
        <w:t>. Three</w:t>
      </w:r>
      <w:r w:rsidR="009C79CA" w:rsidRPr="009C79CA">
        <w:rPr>
          <w:rFonts w:ascii="Arial" w:hAnsi="Arial" w:cs="Arial"/>
          <w:sz w:val="24"/>
          <w:szCs w:val="24"/>
        </w:rPr>
        <w:t xml:space="preserve">-dimensional </w:t>
      </w:r>
      <w:r w:rsidR="00281289">
        <w:rPr>
          <w:rFonts w:ascii="Arial" w:hAnsi="Arial" w:cs="Arial"/>
          <w:sz w:val="24"/>
          <w:szCs w:val="24"/>
        </w:rPr>
        <w:t>(3</w:t>
      </w:r>
      <w:ins w:id="103" w:author="Dena McWain" w:date="2016-01-29T14:22:00Z">
        <w:r w:rsidR="004F33AC">
          <w:rPr>
            <w:rFonts w:ascii="Arial" w:hAnsi="Arial" w:cs="Arial"/>
            <w:sz w:val="24"/>
            <w:szCs w:val="24"/>
          </w:rPr>
          <w:t>-</w:t>
        </w:r>
      </w:ins>
      <w:r w:rsidR="00281289">
        <w:rPr>
          <w:rFonts w:ascii="Arial" w:hAnsi="Arial" w:cs="Arial"/>
          <w:sz w:val="24"/>
          <w:szCs w:val="24"/>
        </w:rPr>
        <w:t xml:space="preserve">D) </w:t>
      </w:r>
      <w:r w:rsidR="00D51228" w:rsidRPr="009C79CA">
        <w:rPr>
          <w:rFonts w:ascii="Arial" w:hAnsi="Arial" w:cs="Arial"/>
          <w:sz w:val="24"/>
          <w:szCs w:val="24"/>
        </w:rPr>
        <w:t>image sets of the lung</w:t>
      </w:r>
      <w:r w:rsidR="00D51228">
        <w:rPr>
          <w:rFonts w:ascii="Arial" w:hAnsi="Arial" w:cs="Arial"/>
          <w:sz w:val="24"/>
          <w:szCs w:val="24"/>
        </w:rPr>
        <w:t xml:space="preserve"> </w:t>
      </w:r>
      <w:r w:rsidR="00D80F40">
        <w:rPr>
          <w:rFonts w:ascii="Arial" w:hAnsi="Arial" w:cs="Arial"/>
          <w:sz w:val="24"/>
          <w:szCs w:val="24"/>
        </w:rPr>
        <w:t>utilizing</w:t>
      </w:r>
      <w:r w:rsidR="00D51228" w:rsidRPr="009C79CA">
        <w:rPr>
          <w:rFonts w:ascii="Arial" w:hAnsi="Arial" w:cs="Arial"/>
          <w:sz w:val="24"/>
          <w:szCs w:val="24"/>
        </w:rPr>
        <w:t xml:space="preserve"> </w:t>
      </w:r>
      <w:r w:rsidR="009C79CA" w:rsidRPr="00C012F7">
        <w:rPr>
          <w:rFonts w:ascii="Arial" w:hAnsi="Arial" w:cs="Arial"/>
          <w:sz w:val="24"/>
          <w:szCs w:val="24"/>
          <w:vertAlign w:val="superscript"/>
        </w:rPr>
        <w:t>3</w:t>
      </w:r>
      <w:r w:rsidR="009C79CA" w:rsidRPr="009C79CA">
        <w:rPr>
          <w:rFonts w:ascii="Arial" w:hAnsi="Arial" w:cs="Arial"/>
          <w:sz w:val="24"/>
          <w:szCs w:val="24"/>
        </w:rPr>
        <w:t xml:space="preserve">He </w:t>
      </w:r>
      <w:r w:rsidR="003B0140">
        <w:rPr>
          <w:rFonts w:ascii="Arial" w:hAnsi="Arial" w:cs="Arial"/>
          <w:sz w:val="24"/>
          <w:szCs w:val="24"/>
        </w:rPr>
        <w:t xml:space="preserve">MRI </w:t>
      </w:r>
      <w:r w:rsidR="009C79CA" w:rsidRPr="009C79CA">
        <w:rPr>
          <w:rFonts w:ascii="Arial" w:hAnsi="Arial" w:cs="Arial"/>
          <w:sz w:val="24"/>
          <w:szCs w:val="24"/>
        </w:rPr>
        <w:t xml:space="preserve">and </w:t>
      </w:r>
      <w:r w:rsidR="003B0140" w:rsidRPr="00C74783">
        <w:rPr>
          <w:rFonts w:ascii="Arial" w:hAnsi="Arial" w:cs="Arial"/>
          <w:sz w:val="24"/>
          <w:szCs w:val="24"/>
        </w:rPr>
        <w:t>MRI using hydrogen proton signals</w:t>
      </w:r>
      <w:r w:rsidR="003B0140" w:rsidRPr="003B0140" w:rsidDel="00281289">
        <w:rPr>
          <w:rFonts w:ascii="Arial" w:hAnsi="Arial" w:cs="Arial"/>
          <w:sz w:val="24"/>
          <w:szCs w:val="24"/>
          <w:vertAlign w:val="superscript"/>
        </w:rPr>
        <w:t xml:space="preserve"> </w:t>
      </w:r>
      <w:r w:rsidR="003B0140">
        <w:rPr>
          <w:rFonts w:ascii="Arial" w:hAnsi="Arial" w:cs="Arial"/>
          <w:sz w:val="24"/>
          <w:szCs w:val="24"/>
        </w:rPr>
        <w:t>(</w:t>
      </w:r>
      <w:r w:rsidR="003B0140" w:rsidRPr="00C74783">
        <w:rPr>
          <w:rFonts w:ascii="Arial" w:hAnsi="Arial" w:cs="Arial"/>
          <w:sz w:val="24"/>
          <w:szCs w:val="24"/>
          <w:vertAlign w:val="superscript"/>
        </w:rPr>
        <w:t>1</w:t>
      </w:r>
      <w:r w:rsidR="003B0140" w:rsidRPr="00C74783">
        <w:rPr>
          <w:rFonts w:ascii="Arial" w:hAnsi="Arial" w:cs="Arial"/>
          <w:sz w:val="24"/>
          <w:szCs w:val="24"/>
        </w:rPr>
        <w:t>H</w:t>
      </w:r>
      <w:r w:rsidR="003B0140">
        <w:rPr>
          <w:rFonts w:ascii="Arial" w:hAnsi="Arial" w:cs="Arial"/>
          <w:sz w:val="24"/>
          <w:szCs w:val="24"/>
        </w:rPr>
        <w:t>)</w:t>
      </w:r>
      <w:r w:rsidR="003B0140" w:rsidRPr="00C74783">
        <w:rPr>
          <w:rFonts w:ascii="Arial" w:hAnsi="Arial" w:cs="Arial"/>
          <w:sz w:val="24"/>
          <w:szCs w:val="24"/>
        </w:rPr>
        <w:t xml:space="preserve"> </w:t>
      </w:r>
      <w:r w:rsidR="009C79CA" w:rsidRPr="009C79CA">
        <w:rPr>
          <w:rFonts w:ascii="Arial" w:hAnsi="Arial" w:cs="Arial"/>
          <w:sz w:val="24"/>
          <w:szCs w:val="24"/>
        </w:rPr>
        <w:t xml:space="preserve">were acquired during a </w:t>
      </w:r>
      <w:r w:rsidR="009C79CA" w:rsidRPr="009C79CA">
        <w:rPr>
          <w:rFonts w:ascii="Arial" w:hAnsi="Arial" w:cs="Arial"/>
          <w:sz w:val="24"/>
          <w:szCs w:val="24"/>
        </w:rPr>
        <w:lastRenderedPageBreak/>
        <w:t>single breath hold</w:t>
      </w:r>
      <w:r w:rsidR="00D51228">
        <w:rPr>
          <w:rFonts w:ascii="Arial" w:hAnsi="Arial" w:cs="Arial"/>
          <w:sz w:val="24"/>
          <w:szCs w:val="24"/>
        </w:rPr>
        <w:t>,</w:t>
      </w:r>
      <w:r w:rsidR="009C79CA" w:rsidRPr="009C79CA">
        <w:rPr>
          <w:rFonts w:ascii="Arial" w:hAnsi="Arial" w:cs="Arial"/>
          <w:sz w:val="24"/>
          <w:szCs w:val="24"/>
        </w:rPr>
        <w:t xml:space="preserve"> using a 1.5T whole-body MRI system (</w:t>
      </w:r>
      <w:proofErr w:type="spellStart"/>
      <w:r w:rsidR="009C79CA" w:rsidRPr="009C79CA">
        <w:rPr>
          <w:rFonts w:ascii="Arial" w:hAnsi="Arial" w:cs="Arial"/>
          <w:sz w:val="24"/>
          <w:szCs w:val="24"/>
        </w:rPr>
        <w:t>Avanto</w:t>
      </w:r>
      <w:proofErr w:type="spellEnd"/>
      <w:r w:rsidR="003B0140">
        <w:rPr>
          <w:rFonts w:ascii="Arial" w:hAnsi="Arial" w:cs="Arial"/>
          <w:sz w:val="24"/>
          <w:szCs w:val="24"/>
        </w:rPr>
        <w:t>;</w:t>
      </w:r>
      <w:r w:rsidR="003B0140" w:rsidRPr="009C79CA">
        <w:rPr>
          <w:rFonts w:ascii="Arial" w:hAnsi="Arial" w:cs="Arial"/>
          <w:sz w:val="24"/>
          <w:szCs w:val="24"/>
        </w:rPr>
        <w:t xml:space="preserve"> </w:t>
      </w:r>
      <w:r w:rsidR="009C79CA" w:rsidRPr="009C79CA">
        <w:rPr>
          <w:rFonts w:ascii="Arial" w:hAnsi="Arial" w:cs="Arial"/>
          <w:sz w:val="24"/>
          <w:szCs w:val="24"/>
        </w:rPr>
        <w:t>Siemens Healthcare, Malvern, PA</w:t>
      </w:r>
      <w:ins w:id="104" w:author="Dena McWain" w:date="2016-01-29T11:00:00Z">
        <w:r w:rsidR="00C97AF9">
          <w:rPr>
            <w:rFonts w:ascii="Arial" w:hAnsi="Arial" w:cs="Arial"/>
            <w:sz w:val="24"/>
            <w:szCs w:val="24"/>
          </w:rPr>
          <w:t>, USA</w:t>
        </w:r>
      </w:ins>
      <w:r w:rsidR="009C79CA" w:rsidRPr="009C79CA">
        <w:rPr>
          <w:rFonts w:ascii="Arial" w:hAnsi="Arial" w:cs="Arial"/>
          <w:sz w:val="24"/>
          <w:szCs w:val="24"/>
        </w:rPr>
        <w:t>) and a linearly</w:t>
      </w:r>
      <w:r w:rsidR="00D51228">
        <w:rPr>
          <w:rFonts w:ascii="Arial" w:hAnsi="Arial" w:cs="Arial"/>
          <w:sz w:val="24"/>
          <w:szCs w:val="24"/>
        </w:rPr>
        <w:t xml:space="preserve"> </w:t>
      </w:r>
      <w:r w:rsidR="009C79CA" w:rsidRPr="009C79CA">
        <w:rPr>
          <w:rFonts w:ascii="Arial" w:hAnsi="Arial" w:cs="Arial"/>
          <w:sz w:val="24"/>
          <w:szCs w:val="24"/>
        </w:rPr>
        <w:t xml:space="preserve">polarized transmit/receive </w:t>
      </w:r>
      <w:r w:rsidR="00D80F40">
        <w:rPr>
          <w:rFonts w:ascii="Arial" w:hAnsi="Arial" w:cs="Arial"/>
          <w:sz w:val="24"/>
          <w:szCs w:val="24"/>
        </w:rPr>
        <w:t>radiofrequency</w:t>
      </w:r>
      <w:r w:rsidR="00D80F40" w:rsidRPr="009C79CA">
        <w:rPr>
          <w:rFonts w:ascii="Arial" w:hAnsi="Arial" w:cs="Arial"/>
          <w:sz w:val="24"/>
          <w:szCs w:val="24"/>
        </w:rPr>
        <w:t xml:space="preserve"> </w:t>
      </w:r>
      <w:r w:rsidR="009C79CA" w:rsidRPr="009C79CA">
        <w:rPr>
          <w:rFonts w:ascii="Arial" w:hAnsi="Arial" w:cs="Arial"/>
          <w:sz w:val="24"/>
          <w:szCs w:val="24"/>
        </w:rPr>
        <w:t xml:space="preserve">coil tuned to the </w:t>
      </w:r>
      <w:r w:rsidR="009C79CA" w:rsidRPr="00C012F7">
        <w:rPr>
          <w:rFonts w:ascii="Arial" w:hAnsi="Arial" w:cs="Arial"/>
          <w:sz w:val="24"/>
          <w:szCs w:val="24"/>
          <w:vertAlign w:val="superscript"/>
        </w:rPr>
        <w:t>3</w:t>
      </w:r>
      <w:r w:rsidR="009C79CA" w:rsidRPr="009C79CA">
        <w:rPr>
          <w:rFonts w:ascii="Arial" w:hAnsi="Arial" w:cs="Arial"/>
          <w:sz w:val="24"/>
          <w:szCs w:val="24"/>
        </w:rPr>
        <w:t>He frequency (Rapid Biomedical</w:t>
      </w:r>
      <w:r w:rsidR="00D51228">
        <w:rPr>
          <w:rFonts w:ascii="Arial" w:hAnsi="Arial" w:cs="Arial"/>
          <w:sz w:val="24"/>
          <w:szCs w:val="24"/>
        </w:rPr>
        <w:t>;</w:t>
      </w:r>
      <w:r w:rsidR="00D51228" w:rsidRPr="009C79CA">
        <w:rPr>
          <w:rFonts w:ascii="Arial" w:hAnsi="Arial" w:cs="Arial"/>
          <w:sz w:val="24"/>
          <w:szCs w:val="24"/>
        </w:rPr>
        <w:t xml:space="preserve"> </w:t>
      </w:r>
      <w:proofErr w:type="spellStart"/>
      <w:r w:rsidR="009C79CA" w:rsidRPr="009C79CA">
        <w:rPr>
          <w:rFonts w:ascii="Arial" w:hAnsi="Arial" w:cs="Arial"/>
          <w:sz w:val="24"/>
          <w:szCs w:val="24"/>
        </w:rPr>
        <w:t>Rimpar</w:t>
      </w:r>
      <w:proofErr w:type="spellEnd"/>
      <w:r w:rsidR="009C79CA" w:rsidRPr="009C79CA">
        <w:rPr>
          <w:rFonts w:ascii="Arial" w:hAnsi="Arial" w:cs="Arial"/>
          <w:sz w:val="24"/>
          <w:szCs w:val="24"/>
        </w:rPr>
        <w:t>, Germany). The 3</w:t>
      </w:r>
      <w:ins w:id="105" w:author="Dena McWain" w:date="2016-01-29T14:22:00Z">
        <w:r w:rsidR="004F33AC">
          <w:rPr>
            <w:rFonts w:ascii="Arial" w:hAnsi="Arial" w:cs="Arial"/>
            <w:sz w:val="24"/>
            <w:szCs w:val="24"/>
          </w:rPr>
          <w:t>-</w:t>
        </w:r>
      </w:ins>
      <w:r w:rsidR="009C79CA" w:rsidRPr="009C79CA">
        <w:rPr>
          <w:rFonts w:ascii="Arial" w:hAnsi="Arial" w:cs="Arial"/>
          <w:sz w:val="24"/>
          <w:szCs w:val="24"/>
        </w:rPr>
        <w:t xml:space="preserve">D </w:t>
      </w:r>
      <w:ins w:id="106" w:author="Infusion Communications" w:date="2016-01-29T16:08:00Z">
        <w:r w:rsidR="00F67CEA">
          <w:rPr>
            <w:rFonts w:ascii="Arial" w:hAnsi="Arial" w:cs="Arial"/>
            <w:sz w:val="24"/>
            <w:szCs w:val="24"/>
          </w:rPr>
          <w:t xml:space="preserve">true fast imaging with </w:t>
        </w:r>
      </w:ins>
      <w:r w:rsidR="009C79CA" w:rsidRPr="009C79CA">
        <w:rPr>
          <w:rFonts w:ascii="Arial" w:hAnsi="Arial" w:cs="Arial"/>
          <w:sz w:val="24"/>
          <w:szCs w:val="24"/>
        </w:rPr>
        <w:t>steady-state free precession (</w:t>
      </w:r>
      <w:commentRangeStart w:id="107"/>
      <w:proofErr w:type="spellStart"/>
      <w:r w:rsidR="009C79CA" w:rsidRPr="009C79CA">
        <w:rPr>
          <w:rFonts w:ascii="Arial" w:hAnsi="Arial" w:cs="Arial"/>
          <w:sz w:val="24"/>
          <w:szCs w:val="24"/>
        </w:rPr>
        <w:t>TrueFISP</w:t>
      </w:r>
      <w:commentRangeEnd w:id="107"/>
      <w:proofErr w:type="spellEnd"/>
      <w:r w:rsidR="00C97AF9">
        <w:rPr>
          <w:rStyle w:val="CommentReference"/>
          <w:rFonts w:ascii="Arial" w:eastAsia="Times New Roman" w:hAnsi="Arial" w:cs="Times New Roman"/>
          <w:color w:val="auto"/>
          <w:bdr w:val="none" w:sz="0" w:space="0" w:color="auto"/>
        </w:rPr>
        <w:commentReference w:id="107"/>
      </w:r>
      <w:r w:rsidR="009C79CA" w:rsidRPr="009C79CA">
        <w:rPr>
          <w:rFonts w:ascii="Arial" w:hAnsi="Arial" w:cs="Arial"/>
          <w:sz w:val="24"/>
          <w:szCs w:val="24"/>
        </w:rPr>
        <w:t xml:space="preserve">) </w:t>
      </w:r>
      <w:r w:rsidR="009C79CA" w:rsidRPr="00C012F7">
        <w:rPr>
          <w:rFonts w:ascii="Arial" w:hAnsi="Arial" w:cs="Arial"/>
          <w:sz w:val="24"/>
          <w:szCs w:val="24"/>
          <w:vertAlign w:val="superscript"/>
        </w:rPr>
        <w:t>3</w:t>
      </w:r>
      <w:r w:rsidR="009C79CA" w:rsidRPr="009C79CA">
        <w:rPr>
          <w:rFonts w:ascii="Arial" w:hAnsi="Arial" w:cs="Arial"/>
          <w:sz w:val="24"/>
          <w:szCs w:val="24"/>
        </w:rPr>
        <w:t xml:space="preserve">He and </w:t>
      </w:r>
      <w:r w:rsidRPr="00C012F7">
        <w:rPr>
          <w:rFonts w:ascii="Arial" w:hAnsi="Arial" w:cs="Arial"/>
          <w:sz w:val="24"/>
          <w:szCs w:val="24"/>
          <w:vertAlign w:val="superscript"/>
        </w:rPr>
        <w:t>1</w:t>
      </w:r>
      <w:r w:rsidRPr="00C012F7">
        <w:rPr>
          <w:rFonts w:ascii="Arial" w:hAnsi="Arial" w:cs="Arial"/>
          <w:sz w:val="24"/>
          <w:szCs w:val="24"/>
        </w:rPr>
        <w:t xml:space="preserve">H </w:t>
      </w:r>
      <w:r w:rsidR="003B0140">
        <w:rPr>
          <w:rFonts w:ascii="Arial" w:hAnsi="Arial" w:cs="Arial"/>
          <w:sz w:val="24"/>
          <w:szCs w:val="24"/>
        </w:rPr>
        <w:t xml:space="preserve">MRI </w:t>
      </w:r>
      <w:r w:rsidR="009C79CA" w:rsidRPr="009C79CA">
        <w:rPr>
          <w:rFonts w:ascii="Arial" w:hAnsi="Arial" w:cs="Arial"/>
          <w:sz w:val="24"/>
          <w:szCs w:val="24"/>
        </w:rPr>
        <w:t xml:space="preserve">acquisitions </w:t>
      </w:r>
      <w:r>
        <w:rPr>
          <w:rFonts w:ascii="Arial" w:hAnsi="Arial" w:cs="Arial"/>
          <w:sz w:val="24"/>
          <w:szCs w:val="24"/>
        </w:rPr>
        <w:t>comprised</w:t>
      </w:r>
      <w:r w:rsidR="009C79CA" w:rsidRPr="009C79CA">
        <w:rPr>
          <w:rFonts w:ascii="Arial" w:hAnsi="Arial" w:cs="Arial"/>
          <w:sz w:val="24"/>
          <w:szCs w:val="24"/>
        </w:rPr>
        <w:t xml:space="preserve"> the following parameters: </w:t>
      </w:r>
      <w:r w:rsidR="002872C4">
        <w:rPr>
          <w:rFonts w:ascii="Arial" w:hAnsi="Arial" w:cs="Arial"/>
          <w:sz w:val="24"/>
          <w:szCs w:val="24"/>
        </w:rPr>
        <w:t>repetition time (</w:t>
      </w:r>
      <w:r w:rsidR="009C79CA" w:rsidRPr="009C79CA">
        <w:rPr>
          <w:rFonts w:ascii="Arial" w:hAnsi="Arial" w:cs="Arial"/>
          <w:sz w:val="24"/>
          <w:szCs w:val="24"/>
        </w:rPr>
        <w:t>TR</w:t>
      </w:r>
      <w:r w:rsidR="002872C4">
        <w:rPr>
          <w:rFonts w:ascii="Arial" w:hAnsi="Arial" w:cs="Arial"/>
          <w:sz w:val="24"/>
          <w:szCs w:val="24"/>
        </w:rPr>
        <w:t>)</w:t>
      </w:r>
      <w:r w:rsidR="009C79CA" w:rsidRPr="009C79CA">
        <w:rPr>
          <w:rFonts w:ascii="Arial" w:hAnsi="Arial" w:cs="Arial"/>
          <w:sz w:val="24"/>
          <w:szCs w:val="24"/>
        </w:rPr>
        <w:t>/</w:t>
      </w:r>
      <w:r w:rsidR="002872C4">
        <w:rPr>
          <w:rFonts w:ascii="Arial" w:hAnsi="Arial" w:cs="Arial"/>
          <w:sz w:val="24"/>
          <w:szCs w:val="24"/>
        </w:rPr>
        <w:t>echo time (</w:t>
      </w:r>
      <w:r w:rsidR="009C79CA" w:rsidRPr="009C79CA">
        <w:rPr>
          <w:rFonts w:ascii="Arial" w:hAnsi="Arial" w:cs="Arial"/>
          <w:sz w:val="24"/>
          <w:szCs w:val="24"/>
        </w:rPr>
        <w:t>TE</w:t>
      </w:r>
      <w:r w:rsidR="002872C4">
        <w:rPr>
          <w:rFonts w:ascii="Arial" w:hAnsi="Arial" w:cs="Arial"/>
          <w:sz w:val="24"/>
          <w:szCs w:val="24"/>
        </w:rPr>
        <w:t>)</w:t>
      </w:r>
      <w:r w:rsidR="009C79CA" w:rsidRPr="009C79CA">
        <w:rPr>
          <w:rFonts w:ascii="Arial" w:hAnsi="Arial" w:cs="Arial"/>
          <w:sz w:val="24"/>
          <w:szCs w:val="24"/>
        </w:rPr>
        <w:t xml:space="preserve"> 1.9/0.8 </w:t>
      </w:r>
      <w:proofErr w:type="spellStart"/>
      <w:r w:rsidR="009C79CA" w:rsidRPr="009C79CA">
        <w:rPr>
          <w:rFonts w:ascii="Arial" w:hAnsi="Arial" w:cs="Arial"/>
          <w:sz w:val="24"/>
          <w:szCs w:val="24"/>
        </w:rPr>
        <w:t>ms</w:t>
      </w:r>
      <w:proofErr w:type="spellEnd"/>
      <w:r w:rsidR="009C79CA" w:rsidRPr="009C79CA">
        <w:rPr>
          <w:rFonts w:ascii="Arial" w:hAnsi="Arial" w:cs="Arial"/>
          <w:sz w:val="24"/>
          <w:szCs w:val="24"/>
        </w:rPr>
        <w:t xml:space="preserve"> (</w:t>
      </w:r>
      <w:r w:rsidR="009C79CA" w:rsidRPr="00C012F7">
        <w:rPr>
          <w:rFonts w:ascii="Arial" w:hAnsi="Arial" w:cs="Arial"/>
          <w:sz w:val="24"/>
          <w:szCs w:val="24"/>
          <w:vertAlign w:val="superscript"/>
        </w:rPr>
        <w:t>3</w:t>
      </w:r>
      <w:r w:rsidR="009C79CA" w:rsidRPr="009C79CA">
        <w:rPr>
          <w:rFonts w:ascii="Arial" w:hAnsi="Arial" w:cs="Arial"/>
          <w:sz w:val="24"/>
          <w:szCs w:val="24"/>
        </w:rPr>
        <w:t xml:space="preserve">He) or 1.8/0.7 </w:t>
      </w:r>
      <w:proofErr w:type="spellStart"/>
      <w:r w:rsidR="009C79CA" w:rsidRPr="009C79CA">
        <w:rPr>
          <w:rFonts w:ascii="Arial" w:hAnsi="Arial" w:cs="Arial"/>
          <w:sz w:val="24"/>
          <w:szCs w:val="24"/>
        </w:rPr>
        <w:t>ms</w:t>
      </w:r>
      <w:proofErr w:type="spellEnd"/>
      <w:r w:rsidR="009C79CA" w:rsidRPr="009C79CA">
        <w:rPr>
          <w:rFonts w:ascii="Arial" w:hAnsi="Arial" w:cs="Arial"/>
          <w:sz w:val="24"/>
          <w:szCs w:val="24"/>
        </w:rPr>
        <w:t xml:space="preserve"> (</w:t>
      </w:r>
      <w:r w:rsidR="009C79CA" w:rsidRPr="00C012F7">
        <w:rPr>
          <w:rFonts w:ascii="Arial" w:hAnsi="Arial" w:cs="Arial"/>
          <w:sz w:val="24"/>
          <w:szCs w:val="24"/>
          <w:vertAlign w:val="superscript"/>
        </w:rPr>
        <w:t>1</w:t>
      </w:r>
      <w:r w:rsidR="009C79CA" w:rsidRPr="009C79CA">
        <w:rPr>
          <w:rFonts w:ascii="Arial" w:hAnsi="Arial" w:cs="Arial"/>
          <w:sz w:val="24"/>
          <w:szCs w:val="24"/>
        </w:rPr>
        <w:t>H), flip angle 9</w:t>
      </w:r>
      <w:r w:rsidR="00634977">
        <w:rPr>
          <w:rFonts w:ascii="Arial" w:hAnsi="Arial" w:cs="Arial"/>
          <w:sz w:val="24"/>
          <w:szCs w:val="24"/>
        </w:rPr>
        <w:t xml:space="preserve"> degrees</w:t>
      </w:r>
      <w:r w:rsidR="00634977" w:rsidRPr="009C79CA">
        <w:rPr>
          <w:rFonts w:ascii="Arial" w:hAnsi="Arial" w:cs="Arial"/>
          <w:sz w:val="24"/>
          <w:szCs w:val="24"/>
        </w:rPr>
        <w:t xml:space="preserve">, </w:t>
      </w:r>
      <w:r w:rsidR="00374C0B">
        <w:rPr>
          <w:rFonts w:ascii="Arial" w:hAnsi="Arial" w:cs="Arial"/>
          <w:sz w:val="24"/>
          <w:szCs w:val="24"/>
        </w:rPr>
        <w:t xml:space="preserve">and </w:t>
      </w:r>
      <w:r w:rsidR="009C79CA" w:rsidRPr="009C79CA">
        <w:rPr>
          <w:rFonts w:ascii="Arial" w:hAnsi="Arial" w:cs="Arial"/>
          <w:sz w:val="24"/>
          <w:szCs w:val="24"/>
        </w:rPr>
        <w:t>isotropic 3.9-mm spatial resolution. Elliptical k-space sampling and partial Fourier were used for both methods, resulting in a total breath-hold time of approximately 12 s</w:t>
      </w:r>
      <w:r w:rsidR="00D51228">
        <w:rPr>
          <w:rFonts w:ascii="Arial" w:hAnsi="Arial" w:cs="Arial"/>
          <w:sz w:val="24"/>
          <w:szCs w:val="24"/>
        </w:rPr>
        <w:t>econds</w:t>
      </w:r>
      <w:r w:rsidR="009C79CA" w:rsidRPr="009C79CA">
        <w:rPr>
          <w:rFonts w:ascii="Arial" w:hAnsi="Arial" w:cs="Arial"/>
          <w:sz w:val="24"/>
          <w:szCs w:val="24"/>
        </w:rPr>
        <w:t xml:space="preserve">. </w:t>
      </w:r>
    </w:p>
    <w:p w14:paraId="130CBBD2" w14:textId="77777777" w:rsidR="009C79CA" w:rsidRPr="009C79CA" w:rsidRDefault="009C79CA" w:rsidP="00C940EA">
      <w:pPr>
        <w:spacing w:line="360" w:lineRule="auto"/>
        <w:rPr>
          <w:rFonts w:eastAsia="Georgia" w:cs="Arial"/>
        </w:rPr>
      </w:pPr>
    </w:p>
    <w:p w14:paraId="6A8E2DDF" w14:textId="77777777" w:rsidR="009C79CA" w:rsidRPr="00C97AF9" w:rsidRDefault="009C79CA" w:rsidP="00C940EA">
      <w:pPr>
        <w:spacing w:line="360" w:lineRule="auto"/>
        <w:rPr>
          <w:rFonts w:cs="Arial"/>
          <w:b/>
          <w:bCs/>
          <w:iCs/>
          <w:rPrChange w:id="108" w:author="Dena McWain" w:date="2016-01-29T10:59:00Z">
            <w:rPr>
              <w:rFonts w:cs="Arial"/>
              <w:bCs/>
              <w:iCs/>
            </w:rPr>
          </w:rPrChange>
        </w:rPr>
      </w:pPr>
      <w:r w:rsidRPr="00C97AF9">
        <w:rPr>
          <w:rFonts w:cs="Arial"/>
          <w:b/>
          <w:bCs/>
          <w:iCs/>
          <w:rPrChange w:id="109" w:author="Dena McWain" w:date="2016-01-29T10:59:00Z">
            <w:rPr>
              <w:rFonts w:cs="Arial"/>
              <w:bCs/>
              <w:iCs/>
            </w:rPr>
          </w:rPrChange>
        </w:rPr>
        <w:t>Image Analysis</w:t>
      </w:r>
    </w:p>
    <w:p w14:paraId="6B82A1E5" w14:textId="77777777" w:rsidR="006E2343" w:rsidRDefault="006E2343" w:rsidP="00C940EA">
      <w:pPr>
        <w:spacing w:line="360" w:lineRule="auto"/>
        <w:rPr>
          <w:rFonts w:cs="Arial"/>
        </w:rPr>
      </w:pPr>
    </w:p>
    <w:p w14:paraId="0D89BEE3" w14:textId="61ED3627" w:rsidR="009C79CA" w:rsidRPr="009C79CA" w:rsidRDefault="00B33664" w:rsidP="00C940EA">
      <w:pPr>
        <w:spacing w:line="360" w:lineRule="auto"/>
        <w:rPr>
          <w:rFonts w:eastAsia="Georgia" w:cs="Arial"/>
        </w:rPr>
      </w:pPr>
      <w:r>
        <w:rPr>
          <w:rFonts w:cs="Arial"/>
        </w:rPr>
        <w:t>A</w:t>
      </w:r>
      <w:r w:rsidR="009C79CA" w:rsidRPr="009C79CA">
        <w:rPr>
          <w:rFonts w:cs="Arial"/>
        </w:rPr>
        <w:t>nalysis of longitudinal data (</w:t>
      </w:r>
      <w:proofErr w:type="spellStart"/>
      <w:r w:rsidR="009C79CA" w:rsidRPr="009C79CA">
        <w:rPr>
          <w:rFonts w:cs="Arial"/>
        </w:rPr>
        <w:t>i</w:t>
      </w:r>
      <w:del w:id="110" w:author="Dena McWain" w:date="2016-01-29T11:06:00Z">
        <w:r w:rsidR="009C79CA" w:rsidRPr="009C79CA" w:rsidDel="00B0371E">
          <w:rPr>
            <w:rFonts w:cs="Arial"/>
          </w:rPr>
          <w:delText>.</w:delText>
        </w:r>
      </w:del>
      <w:r w:rsidR="009C79CA" w:rsidRPr="009C79CA">
        <w:rPr>
          <w:rFonts w:cs="Arial"/>
        </w:rPr>
        <w:t>e</w:t>
      </w:r>
      <w:proofErr w:type="spellEnd"/>
      <w:del w:id="111" w:author="Dena McWain" w:date="2016-01-29T11:06:00Z">
        <w:r w:rsidR="009C79CA" w:rsidRPr="009C79CA" w:rsidDel="00B0371E">
          <w:rPr>
            <w:rFonts w:cs="Arial"/>
          </w:rPr>
          <w:delText>.</w:delText>
        </w:r>
      </w:del>
      <w:r w:rsidR="007B72CA">
        <w:rPr>
          <w:rFonts w:cs="Arial"/>
        </w:rPr>
        <w:t>,</w:t>
      </w:r>
      <w:r w:rsidR="009C79CA" w:rsidRPr="009C79CA">
        <w:rPr>
          <w:rFonts w:cs="Arial"/>
        </w:rPr>
        <w:t xml:space="preserve"> the time points</w:t>
      </w:r>
      <w:r w:rsidR="007B72CA">
        <w:rPr>
          <w:rFonts w:cs="Arial"/>
        </w:rPr>
        <w:t>)</w:t>
      </w:r>
      <w:r w:rsidR="009C79CA" w:rsidRPr="009C79CA">
        <w:rPr>
          <w:rFonts w:cs="Arial"/>
        </w:rPr>
        <w:t xml:space="preserve"> comprises the following basic steps:</w:t>
      </w:r>
      <w:r w:rsidR="007B72CA">
        <w:rPr>
          <w:rFonts w:cs="Arial"/>
        </w:rPr>
        <w:t xml:space="preserve"> </w:t>
      </w:r>
      <w:r w:rsidR="009C79CA" w:rsidRPr="009C79CA">
        <w:rPr>
          <w:rFonts w:cs="Arial"/>
        </w:rPr>
        <w:t xml:space="preserve">multimodal atlas construction for each </w:t>
      </w:r>
      <w:r w:rsidR="00050D3E">
        <w:rPr>
          <w:rFonts w:cs="Arial"/>
        </w:rPr>
        <w:t>patient</w:t>
      </w:r>
      <w:r w:rsidR="009C79CA" w:rsidRPr="009C79CA">
        <w:rPr>
          <w:rFonts w:cs="Arial"/>
        </w:rPr>
        <w:t>, intensity normalization and bias correction across all time points,</w:t>
      </w:r>
      <w:r w:rsidR="007B72CA">
        <w:rPr>
          <w:rFonts w:cs="Arial"/>
        </w:rPr>
        <w:t xml:space="preserve"> </w:t>
      </w:r>
      <w:ins w:id="112" w:author="Dena McWain" w:date="2016-01-29T11:12:00Z">
        <w:r w:rsidR="00422BBE">
          <w:rPr>
            <w:rFonts w:cs="Arial"/>
          </w:rPr>
          <w:t>four</w:t>
        </w:r>
      </w:ins>
      <w:del w:id="113" w:author="Dena McWain" w:date="2016-01-29T11:12:00Z">
        <w:r w:rsidR="00374C0B" w:rsidDel="00422BBE">
          <w:rPr>
            <w:rFonts w:cs="Arial"/>
          </w:rPr>
          <w:delText>4</w:delText>
        </w:r>
      </w:del>
      <w:r w:rsidR="00374C0B">
        <w:rPr>
          <w:rFonts w:cs="Arial"/>
        </w:rPr>
        <w:t>-dimensional (</w:t>
      </w:r>
      <w:r w:rsidR="009C79CA" w:rsidRPr="009C79CA">
        <w:rPr>
          <w:rFonts w:cs="Arial"/>
        </w:rPr>
        <w:t>4</w:t>
      </w:r>
      <w:ins w:id="114" w:author="Dena McWain" w:date="2016-01-29T14:21:00Z">
        <w:r w:rsidR="004F33AC">
          <w:rPr>
            <w:rFonts w:cs="Arial"/>
          </w:rPr>
          <w:t>-</w:t>
        </w:r>
      </w:ins>
      <w:r w:rsidR="009C79CA" w:rsidRPr="009C79CA">
        <w:rPr>
          <w:rFonts w:cs="Arial"/>
        </w:rPr>
        <w:t>D</w:t>
      </w:r>
      <w:r w:rsidR="00374C0B">
        <w:rPr>
          <w:rFonts w:cs="Arial"/>
        </w:rPr>
        <w:t>)</w:t>
      </w:r>
      <w:r w:rsidR="009C79CA" w:rsidRPr="009C79CA">
        <w:rPr>
          <w:rFonts w:cs="Arial"/>
        </w:rPr>
        <w:t xml:space="preserve"> ventilation-based segmentation, and</w:t>
      </w:r>
      <w:r w:rsidR="007B72CA">
        <w:rPr>
          <w:rFonts w:cs="Arial"/>
        </w:rPr>
        <w:t xml:space="preserve"> </w:t>
      </w:r>
      <w:proofErr w:type="spellStart"/>
      <w:r w:rsidR="009C79CA" w:rsidRPr="009C79CA">
        <w:rPr>
          <w:rFonts w:cs="Arial"/>
        </w:rPr>
        <w:t>voxelwise</w:t>
      </w:r>
      <w:proofErr w:type="spellEnd"/>
      <w:r w:rsidR="009C79CA" w:rsidRPr="009C79CA">
        <w:rPr>
          <w:rFonts w:cs="Arial"/>
        </w:rPr>
        <w:t xml:space="preserve"> regression analysis</w:t>
      </w:r>
      <w:r w:rsidR="00374C0B">
        <w:rPr>
          <w:rFonts w:cs="Arial"/>
        </w:rPr>
        <w:t>,</w:t>
      </w:r>
      <w:r w:rsidR="009C79CA" w:rsidRPr="009C79CA">
        <w:rPr>
          <w:rFonts w:cs="Arial"/>
        </w:rPr>
        <w:t xml:space="preserve"> with the simplified hypothesis treatment effect.</w:t>
      </w:r>
      <w:r w:rsidR="007B72CA">
        <w:rPr>
          <w:rFonts w:cs="Arial"/>
        </w:rPr>
        <w:t xml:space="preserve"> </w:t>
      </w:r>
      <w:r w:rsidR="009C79CA" w:rsidRPr="009C79CA">
        <w:rPr>
          <w:rFonts w:cs="Arial"/>
        </w:rPr>
        <w:t>Each step of the 4</w:t>
      </w:r>
      <w:ins w:id="115" w:author="Dena McWain" w:date="2016-01-29T14:21:00Z">
        <w:r w:rsidR="004F33AC">
          <w:rPr>
            <w:rFonts w:cs="Arial"/>
          </w:rPr>
          <w:t>-</w:t>
        </w:r>
      </w:ins>
      <w:r w:rsidR="009C79CA" w:rsidRPr="009C79CA">
        <w:rPr>
          <w:rFonts w:cs="Arial"/>
        </w:rPr>
        <w:t>D work</w:t>
      </w:r>
      <w:r w:rsidR="007B72CA">
        <w:rPr>
          <w:rFonts w:cs="Arial"/>
        </w:rPr>
        <w:t xml:space="preserve"> </w:t>
      </w:r>
      <w:r w:rsidR="009C79CA" w:rsidRPr="009C79CA">
        <w:rPr>
          <w:rFonts w:cs="Arial"/>
        </w:rPr>
        <w:t xml:space="preserve">flow is detailed below. </w:t>
      </w:r>
      <w:r w:rsidR="00015B3E">
        <w:rPr>
          <w:rFonts w:cs="Arial"/>
        </w:rPr>
        <w:t>A</w:t>
      </w:r>
      <w:r w:rsidR="009C79CA" w:rsidRPr="009C79CA">
        <w:rPr>
          <w:rFonts w:cs="Arial"/>
        </w:rPr>
        <w:t xml:space="preserve">ll software described in this work is available as </w:t>
      </w:r>
      <w:r w:rsidR="007B72CA">
        <w:rPr>
          <w:rFonts w:cs="Arial"/>
        </w:rPr>
        <w:t xml:space="preserve">an </w:t>
      </w:r>
      <w:r w:rsidR="009C79CA" w:rsidRPr="009C79CA">
        <w:rPr>
          <w:rFonts w:cs="Arial"/>
        </w:rPr>
        <w:t xml:space="preserve">open source from </w:t>
      </w:r>
      <w:r w:rsidR="00015B3E">
        <w:rPr>
          <w:rFonts w:cs="Arial"/>
        </w:rPr>
        <w:t>the</w:t>
      </w:r>
      <w:r w:rsidR="009C79CA" w:rsidRPr="009C79CA">
        <w:rPr>
          <w:rFonts w:cs="Arial"/>
        </w:rPr>
        <w:t xml:space="preserve"> </w:t>
      </w:r>
      <w:r w:rsidR="00C9548A">
        <w:rPr>
          <w:rFonts w:cs="Arial"/>
        </w:rPr>
        <w:t>Advanced Normalization Tools</w:t>
      </w:r>
      <w:r w:rsidR="00374C0B" w:rsidRPr="009C79CA">
        <w:rPr>
          <w:rFonts w:cs="Arial"/>
        </w:rPr>
        <w:t xml:space="preserve"> </w:t>
      </w:r>
      <w:r w:rsidR="00374C0B">
        <w:rPr>
          <w:rFonts w:cs="Arial"/>
        </w:rPr>
        <w:t>(</w:t>
      </w:r>
      <w:r w:rsidR="009C79CA" w:rsidRPr="009C79CA">
        <w:rPr>
          <w:rFonts w:cs="Arial"/>
        </w:rPr>
        <w:t>ANTs</w:t>
      </w:r>
      <w:r w:rsidR="00374C0B">
        <w:rPr>
          <w:rFonts w:cs="Arial"/>
        </w:rPr>
        <w:t>)</w:t>
      </w:r>
      <w:r w:rsidR="009C79CA" w:rsidRPr="009C79CA">
        <w:rPr>
          <w:rFonts w:cs="Arial"/>
        </w:rPr>
        <w:t xml:space="preserve"> repository</w:t>
      </w:r>
      <w:r w:rsidR="007B72CA">
        <w:rPr>
          <w:rFonts w:cs="Arial"/>
        </w:rPr>
        <w:t xml:space="preserve"> (</w:t>
      </w:r>
      <w:hyperlink r:id="rId11" w:history="1">
        <w:r w:rsidR="00501B3C" w:rsidRPr="006327C6">
          <w:rPr>
            <w:rStyle w:val="Hyperlink"/>
            <w:rFonts w:cs="Arial"/>
          </w:rPr>
          <w:t>www.picsl.upenn.edu/ANTs</w:t>
        </w:r>
      </w:hyperlink>
      <w:r w:rsidR="007B72CA">
        <w:rPr>
          <w:rFonts w:cs="Arial"/>
        </w:rPr>
        <w:t>)</w:t>
      </w:r>
      <w:r w:rsidR="009C79CA" w:rsidRPr="009C79CA">
        <w:rPr>
          <w:rFonts w:cs="Arial"/>
        </w:rPr>
        <w:t>.</w:t>
      </w:r>
    </w:p>
    <w:p w14:paraId="786CC521" w14:textId="77777777" w:rsidR="009C79CA" w:rsidRPr="009C79CA" w:rsidRDefault="009C79CA" w:rsidP="00C940EA">
      <w:pPr>
        <w:spacing w:line="360" w:lineRule="auto"/>
        <w:rPr>
          <w:rFonts w:eastAsia="Georgia" w:cs="Arial"/>
        </w:rPr>
      </w:pPr>
    </w:p>
    <w:p w14:paraId="7FD38BCE" w14:textId="77777777" w:rsidR="009C79CA" w:rsidRPr="00C97AF9" w:rsidRDefault="009C79CA" w:rsidP="00C940EA">
      <w:pPr>
        <w:spacing w:line="360" w:lineRule="auto"/>
        <w:rPr>
          <w:rFonts w:cs="Arial"/>
          <w:b/>
          <w:bCs/>
          <w:iCs/>
          <w:rPrChange w:id="116" w:author="Dena McWain" w:date="2016-01-29T11:06:00Z">
            <w:rPr>
              <w:rFonts w:cs="Arial"/>
              <w:bCs/>
              <w:iCs/>
            </w:rPr>
          </w:rPrChange>
        </w:rPr>
      </w:pPr>
      <w:r w:rsidRPr="00C97AF9">
        <w:rPr>
          <w:rFonts w:cs="Arial"/>
          <w:b/>
          <w:bCs/>
          <w:iCs/>
          <w:rPrChange w:id="117" w:author="Dena McWain" w:date="2016-01-29T11:06:00Z">
            <w:rPr>
              <w:rFonts w:cs="Arial"/>
              <w:bCs/>
              <w:iCs/>
            </w:rPr>
          </w:rPrChange>
        </w:rPr>
        <w:t>Multivariate Template Construction</w:t>
      </w:r>
    </w:p>
    <w:p w14:paraId="71A751BF" w14:textId="77777777" w:rsidR="006E2343" w:rsidRPr="00C012F7" w:rsidRDefault="006E2343" w:rsidP="00C940EA">
      <w:pPr>
        <w:spacing w:line="360" w:lineRule="auto"/>
        <w:rPr>
          <w:rFonts w:cs="Arial"/>
          <w:bCs/>
          <w:iCs/>
        </w:rPr>
      </w:pPr>
    </w:p>
    <w:p w14:paraId="1B8DCA4E" w14:textId="2528BE30" w:rsidR="009C79CA" w:rsidRPr="000F21FE" w:rsidRDefault="0072273D" w:rsidP="000358C1">
      <w:pPr>
        <w:spacing w:line="360" w:lineRule="auto"/>
        <w:rPr>
          <w:rFonts w:eastAsia="Georgia" w:cs="Arial"/>
        </w:rPr>
      </w:pPr>
      <w:r>
        <w:rPr>
          <w:rFonts w:eastAsia="Georgia" w:cs="Arial"/>
        </w:rPr>
        <w:t>P</w:t>
      </w:r>
      <w:r w:rsidR="007176CE">
        <w:rPr>
          <w:rFonts w:eastAsia="Georgia" w:cs="Arial"/>
        </w:rPr>
        <w:t>atient</w:t>
      </w:r>
      <w:r w:rsidR="009C79CA" w:rsidRPr="009C79CA">
        <w:rPr>
          <w:rFonts w:eastAsia="Georgia" w:cs="Arial"/>
        </w:rPr>
        <w:t xml:space="preserve">-specific templates </w:t>
      </w:r>
      <w:r>
        <w:rPr>
          <w:rFonts w:eastAsia="Georgia" w:cs="Arial"/>
        </w:rPr>
        <w:t xml:space="preserve">were generated </w:t>
      </w:r>
      <w:r w:rsidR="009C79CA" w:rsidRPr="009C79CA">
        <w:rPr>
          <w:rFonts w:eastAsia="Georgia" w:cs="Arial"/>
        </w:rPr>
        <w:t>directly from the image data.</w:t>
      </w:r>
      <w:r w:rsidR="00C9559D">
        <w:rPr>
          <w:rFonts w:eastAsia="Georgia" w:cs="Arial"/>
        </w:rPr>
        <w:t xml:space="preserve"> </w:t>
      </w:r>
      <w:r w:rsidR="009C79CA" w:rsidRPr="009C79CA">
        <w:rPr>
          <w:rFonts w:cs="Arial"/>
        </w:rPr>
        <w:t xml:space="preserve">Using the </w:t>
      </w:r>
      <w:r w:rsidR="009C79CA" w:rsidRPr="00C012F7">
        <w:rPr>
          <w:rFonts w:cs="Arial"/>
          <w:vertAlign w:val="superscript"/>
        </w:rPr>
        <w:t>3</w:t>
      </w:r>
      <w:r w:rsidR="009C79CA" w:rsidRPr="009C79CA">
        <w:rPr>
          <w:rFonts w:cs="Arial"/>
        </w:rPr>
        <w:t xml:space="preserve">He and </w:t>
      </w:r>
      <w:r w:rsidR="009C79CA" w:rsidRPr="00C012F7">
        <w:rPr>
          <w:rFonts w:cs="Arial"/>
          <w:vertAlign w:val="superscript"/>
        </w:rPr>
        <w:t>1</w:t>
      </w:r>
      <w:r w:rsidR="009C79CA" w:rsidRPr="009C79CA">
        <w:rPr>
          <w:rFonts w:cs="Arial"/>
        </w:rPr>
        <w:t xml:space="preserve">H data for each of the </w:t>
      </w:r>
      <w:r w:rsidR="00704329">
        <w:rPr>
          <w:rFonts w:cs="Arial"/>
        </w:rPr>
        <w:t>5</w:t>
      </w:r>
      <w:r w:rsidR="00704329" w:rsidRPr="009C79CA">
        <w:rPr>
          <w:rFonts w:cs="Arial"/>
        </w:rPr>
        <w:t xml:space="preserve"> </w:t>
      </w:r>
      <w:r w:rsidR="009C79CA" w:rsidRPr="009C79CA">
        <w:rPr>
          <w:rFonts w:cs="Arial"/>
        </w:rPr>
        <w:t xml:space="preserve">time points as input, generation of the </w:t>
      </w:r>
      <w:r w:rsidR="00704329">
        <w:rPr>
          <w:rFonts w:cs="Arial"/>
        </w:rPr>
        <w:t>patient</w:t>
      </w:r>
      <w:r w:rsidR="009C79CA" w:rsidRPr="009C79CA">
        <w:rPr>
          <w:rFonts w:cs="Arial"/>
        </w:rPr>
        <w:t>-specific template can be intuitively understood as iterating between averaging the current set of aligned images to create an estimate of the template</w:t>
      </w:r>
      <w:r w:rsidR="00D61EBA">
        <w:rPr>
          <w:rFonts w:cs="Arial"/>
        </w:rPr>
        <w:t>,</w:t>
      </w:r>
      <w:r w:rsidR="009C79CA" w:rsidRPr="009C79CA">
        <w:rPr>
          <w:rFonts w:cs="Arial"/>
        </w:rPr>
        <w:t xml:space="preserve"> then </w:t>
      </w:r>
      <w:r w:rsidR="00D61EBA">
        <w:rPr>
          <w:rFonts w:cs="Arial"/>
        </w:rPr>
        <w:t xml:space="preserve">to </w:t>
      </w:r>
      <w:r w:rsidR="009C79CA" w:rsidRPr="009C79CA">
        <w:rPr>
          <w:rFonts w:cs="Arial"/>
        </w:rPr>
        <w:t xml:space="preserve">registering the images to that template estimate (and repeating for a given number </w:t>
      </w:r>
      <w:ins w:id="118" w:author="Dena McWain" w:date="2016-01-29T11:14:00Z">
        <w:r w:rsidR="00422BBE">
          <w:rPr>
            <w:rFonts w:cs="Arial"/>
          </w:rPr>
          <w:t xml:space="preserve">of </w:t>
        </w:r>
      </w:ins>
      <w:r w:rsidR="009C79CA" w:rsidRPr="009C79CA">
        <w:rPr>
          <w:rFonts w:cs="Arial"/>
        </w:rPr>
        <w:t>iterations).</w:t>
      </w:r>
      <w:r w:rsidR="00C9559D">
        <w:rPr>
          <w:rFonts w:cs="Arial"/>
        </w:rPr>
        <w:t xml:space="preserve"> </w:t>
      </w:r>
      <w:r w:rsidR="009C79CA" w:rsidRPr="009C79CA">
        <w:rPr>
          <w:rFonts w:cs="Arial"/>
        </w:rPr>
        <w:t xml:space="preserve">More technically, the </w:t>
      </w:r>
      <w:ins w:id="119" w:author="Dena McWain" w:date="2016-01-29T11:18:00Z">
        <w:r w:rsidR="00422BBE">
          <w:rPr>
            <w:rFonts w:cs="Arial"/>
          </w:rPr>
          <w:t>s</w:t>
        </w:r>
      </w:ins>
      <w:del w:id="120" w:author="Dena McWain" w:date="2016-01-29T11:18:00Z">
        <w:r w:rsidR="009C79CA" w:rsidRPr="00C012F7" w:rsidDel="00422BBE">
          <w:rPr>
            <w:rFonts w:cs="Arial"/>
          </w:rPr>
          <w:delText>S</w:delText>
        </w:r>
      </w:del>
      <w:r w:rsidR="009C79CA" w:rsidRPr="00C012F7">
        <w:rPr>
          <w:rFonts w:cs="Arial"/>
        </w:rPr>
        <w:t>y</w:t>
      </w:r>
      <w:r w:rsidR="009C79CA" w:rsidRPr="009C79CA">
        <w:rPr>
          <w:rFonts w:cs="Arial"/>
        </w:rPr>
        <w:t xml:space="preserve">mmetric </w:t>
      </w:r>
      <w:ins w:id="121" w:author="Dena McWain" w:date="2016-01-29T11:18:00Z">
        <w:r w:rsidR="00422BBE">
          <w:rPr>
            <w:rFonts w:cs="Arial"/>
          </w:rPr>
          <w:t>n</w:t>
        </w:r>
      </w:ins>
      <w:del w:id="122" w:author="Dena McWain" w:date="2016-01-29T11:18:00Z">
        <w:r w:rsidR="009C79CA" w:rsidRPr="00C012F7" w:rsidDel="00422BBE">
          <w:rPr>
            <w:rFonts w:cs="Arial"/>
          </w:rPr>
          <w:delText>N</w:delText>
        </w:r>
      </w:del>
      <w:r w:rsidR="009C79CA" w:rsidRPr="009C79CA">
        <w:rPr>
          <w:rFonts w:cs="Arial"/>
        </w:rPr>
        <w:t xml:space="preserve">ormalization pairwise registration algorithm and an optimized Laplacian sharpening/averaging of the template estimate form the core of what is denoted as the </w:t>
      </w:r>
      <w:commentRangeStart w:id="123"/>
      <w:ins w:id="124" w:author="Dena McWain" w:date="2016-01-29T11:20:00Z">
        <w:r w:rsidR="00333206">
          <w:rPr>
            <w:rFonts w:cs="Arial"/>
          </w:rPr>
          <w:t>s</w:t>
        </w:r>
      </w:ins>
      <w:del w:id="125" w:author="Dena McWain" w:date="2016-01-29T11:20:00Z">
        <w:r w:rsidR="009C79CA" w:rsidRPr="009C79CA" w:rsidDel="00333206">
          <w:rPr>
            <w:rFonts w:cs="Arial"/>
          </w:rPr>
          <w:delText>S</w:delText>
        </w:r>
      </w:del>
      <w:r w:rsidR="009C79CA" w:rsidRPr="009C79CA">
        <w:rPr>
          <w:rFonts w:cs="Arial"/>
        </w:rPr>
        <w:t xml:space="preserve">ymmetric </w:t>
      </w:r>
      <w:ins w:id="126" w:author="Dena McWain" w:date="2016-01-29T11:20:00Z">
        <w:r w:rsidR="00333206">
          <w:rPr>
            <w:rFonts w:cs="Arial"/>
          </w:rPr>
          <w:t>g</w:t>
        </w:r>
      </w:ins>
      <w:del w:id="127" w:author="Dena McWain" w:date="2016-01-29T11:20:00Z">
        <w:r w:rsidR="009C79CA" w:rsidRPr="009C79CA" w:rsidDel="00333206">
          <w:rPr>
            <w:rFonts w:cs="Arial"/>
          </w:rPr>
          <w:delText>G</w:delText>
        </w:r>
      </w:del>
      <w:r w:rsidR="009C79CA" w:rsidRPr="009C79CA">
        <w:rPr>
          <w:rFonts w:cs="Arial"/>
        </w:rPr>
        <w:t xml:space="preserve">roup </w:t>
      </w:r>
      <w:ins w:id="128" w:author="Dena McWain" w:date="2016-01-29T11:20:00Z">
        <w:r w:rsidR="00333206">
          <w:rPr>
            <w:rFonts w:cs="Arial"/>
          </w:rPr>
          <w:t>n</w:t>
        </w:r>
      </w:ins>
      <w:del w:id="129" w:author="Dena McWain" w:date="2016-01-29T11:20:00Z">
        <w:r w:rsidR="009C79CA" w:rsidRPr="009C79CA" w:rsidDel="00333206">
          <w:rPr>
            <w:rFonts w:cs="Arial"/>
          </w:rPr>
          <w:delText>N</w:delText>
        </w:r>
      </w:del>
      <w:r w:rsidR="009C79CA" w:rsidRPr="009C79CA">
        <w:rPr>
          <w:rFonts w:cs="Arial"/>
        </w:rPr>
        <w:t xml:space="preserve">ormalization </w:t>
      </w:r>
      <w:commentRangeEnd w:id="123"/>
      <w:r w:rsidR="00333206">
        <w:rPr>
          <w:rStyle w:val="CommentReference"/>
        </w:rPr>
        <w:commentReference w:id="123"/>
      </w:r>
      <w:r w:rsidR="009C79CA" w:rsidRPr="009C79CA">
        <w:rPr>
          <w:rFonts w:cs="Arial"/>
        </w:rPr>
        <w:t xml:space="preserve">algorithm for template construction. Given the set of </w:t>
      </w:r>
      <w:r w:rsidR="000358C1">
        <w:rPr>
          <w:rFonts w:cs="Arial"/>
        </w:rPr>
        <w:t>5</w:t>
      </w:r>
      <w:r w:rsidR="000358C1" w:rsidRPr="009C79CA">
        <w:rPr>
          <w:rFonts w:cs="Arial"/>
        </w:rPr>
        <w:t xml:space="preserve"> </w:t>
      </w:r>
      <w:r w:rsidR="009C79CA" w:rsidRPr="009C79CA">
        <w:rPr>
          <w:rFonts w:cs="Arial"/>
        </w:rPr>
        <w:t>time</w:t>
      </w:r>
      <w:r w:rsidR="002473B8">
        <w:rPr>
          <w:rFonts w:cs="Arial"/>
        </w:rPr>
        <w:t>-</w:t>
      </w:r>
      <w:r w:rsidR="009C79CA" w:rsidRPr="009C79CA">
        <w:rPr>
          <w:rFonts w:cs="Arial"/>
        </w:rPr>
        <w:t xml:space="preserve">point </w:t>
      </w:r>
      <w:r w:rsidR="009C79CA" w:rsidRPr="00C012F7">
        <w:rPr>
          <w:rFonts w:cs="Arial"/>
          <w:vertAlign w:val="superscript"/>
        </w:rPr>
        <w:t>1</w:t>
      </w:r>
      <w:r w:rsidR="009C79CA" w:rsidRPr="009C79CA">
        <w:rPr>
          <w:rFonts w:cs="Arial"/>
        </w:rPr>
        <w:t>H/</w:t>
      </w:r>
      <w:r w:rsidR="009C79CA" w:rsidRPr="00C012F7">
        <w:rPr>
          <w:rFonts w:cs="Arial"/>
          <w:vertAlign w:val="superscript"/>
        </w:rPr>
        <w:t>3</w:t>
      </w:r>
      <w:r w:rsidR="009C79CA" w:rsidRPr="009C79CA">
        <w:rPr>
          <w:rFonts w:cs="Arial"/>
        </w:rPr>
        <w:t xml:space="preserve">He aligned image pairs from a single </w:t>
      </w:r>
      <w:r w:rsidR="00050D3E">
        <w:rPr>
          <w:rFonts w:cs="Arial"/>
        </w:rPr>
        <w:t>patient</w:t>
      </w:r>
      <w:r w:rsidR="009C79CA" w:rsidRPr="009C79CA">
        <w:rPr>
          <w:rFonts w:cs="Arial"/>
        </w:rPr>
        <w:t>, denoted as {</w:t>
      </w:r>
      <w:r w:rsidR="009C79CA" w:rsidRPr="009C79CA">
        <w:rPr>
          <w:rFonts w:cs="Arial"/>
          <w:i/>
          <w:iCs/>
        </w:rPr>
        <w:t>I</w:t>
      </w:r>
      <w:r w:rsidR="009C79CA" w:rsidRPr="009C79CA">
        <w:rPr>
          <w:rFonts w:cs="Arial"/>
          <w:vertAlign w:val="subscript"/>
        </w:rPr>
        <w:t>1</w:t>
      </w:r>
      <w:r w:rsidR="009C79CA" w:rsidRPr="009C79CA">
        <w:rPr>
          <w:rFonts w:cs="Arial"/>
          <w:vertAlign w:val="superscript"/>
        </w:rPr>
        <w:t>1H</w:t>
      </w:r>
      <w:r w:rsidR="009C79CA" w:rsidRPr="009C79CA">
        <w:rPr>
          <w:rFonts w:cs="Arial"/>
        </w:rPr>
        <w:t xml:space="preserve">, </w:t>
      </w:r>
      <w:r w:rsidR="009C79CA" w:rsidRPr="009C79CA">
        <w:rPr>
          <w:rFonts w:cs="Arial"/>
          <w:i/>
          <w:iCs/>
        </w:rPr>
        <w:t>I</w:t>
      </w:r>
      <w:r w:rsidR="009C79CA" w:rsidRPr="009C79CA">
        <w:rPr>
          <w:rFonts w:cs="Arial"/>
          <w:vertAlign w:val="subscript"/>
        </w:rPr>
        <w:t>1</w:t>
      </w:r>
      <w:r w:rsidR="009C79CA" w:rsidRPr="009C79CA">
        <w:rPr>
          <w:rFonts w:cs="Arial"/>
          <w:vertAlign w:val="superscript"/>
        </w:rPr>
        <w:t>3He</w:t>
      </w:r>
      <w:r w:rsidR="009C79CA" w:rsidRPr="009C79CA">
        <w:rPr>
          <w:rFonts w:cs="Arial"/>
        </w:rPr>
        <w:t xml:space="preserve">, …, </w:t>
      </w:r>
      <w:r w:rsidR="009C79CA" w:rsidRPr="009C79CA">
        <w:rPr>
          <w:rFonts w:cs="Arial"/>
          <w:i/>
          <w:iCs/>
        </w:rPr>
        <w:t>I</w:t>
      </w:r>
      <w:r w:rsidR="009C79CA" w:rsidRPr="009C79CA">
        <w:rPr>
          <w:rFonts w:cs="Arial"/>
          <w:vertAlign w:val="subscript"/>
        </w:rPr>
        <w:t>5</w:t>
      </w:r>
      <w:r w:rsidR="009C79CA" w:rsidRPr="009C79CA">
        <w:rPr>
          <w:rFonts w:cs="Arial"/>
          <w:vertAlign w:val="superscript"/>
        </w:rPr>
        <w:t>1H</w:t>
      </w:r>
      <w:r w:rsidR="009C79CA" w:rsidRPr="009C79CA">
        <w:rPr>
          <w:rFonts w:cs="Arial"/>
        </w:rPr>
        <w:t xml:space="preserve">, </w:t>
      </w:r>
      <w:r w:rsidR="009C79CA" w:rsidRPr="009C79CA">
        <w:rPr>
          <w:rFonts w:cs="Arial"/>
          <w:i/>
          <w:iCs/>
        </w:rPr>
        <w:t>I</w:t>
      </w:r>
      <w:r w:rsidR="009C79CA" w:rsidRPr="009C79CA">
        <w:rPr>
          <w:rFonts w:cs="Arial"/>
          <w:vertAlign w:val="subscript"/>
        </w:rPr>
        <w:t>5</w:t>
      </w:r>
      <w:r w:rsidR="009C79CA" w:rsidRPr="009C79CA">
        <w:rPr>
          <w:rFonts w:cs="Arial"/>
          <w:vertAlign w:val="superscript"/>
        </w:rPr>
        <w:t>3He</w:t>
      </w:r>
      <w:r w:rsidR="009C79CA" w:rsidRPr="009C79CA">
        <w:rPr>
          <w:rFonts w:cs="Arial"/>
        </w:rPr>
        <w:t>}, template generation involve</w:t>
      </w:r>
      <w:r w:rsidR="000358C1">
        <w:rPr>
          <w:rFonts w:cs="Arial"/>
        </w:rPr>
        <w:t>d</w:t>
      </w:r>
      <w:r w:rsidR="009C79CA" w:rsidRPr="009C79CA">
        <w:rPr>
          <w:rFonts w:cs="Arial"/>
        </w:rPr>
        <w:t xml:space="preserve"> finding</w:t>
      </w:r>
      <w:r w:rsidR="00C277B5">
        <w:rPr>
          <w:rFonts w:cs="Arial"/>
        </w:rPr>
        <w:t xml:space="preserve"> the </w:t>
      </w:r>
      <w:r w:rsidR="00C277B5">
        <w:rPr>
          <w:rFonts w:cs="Arial"/>
        </w:rPr>
        <w:lastRenderedPageBreak/>
        <w:t xml:space="preserve">following: </w:t>
      </w:r>
      <w:r w:rsidR="009C79CA" w:rsidRPr="009C79CA">
        <w:rPr>
          <w:rFonts w:cs="Arial"/>
        </w:rPr>
        <w:t>the set of paired diffeomorphic transformations</w:t>
      </w:r>
      <w:r w:rsidR="00C277B5">
        <w:rPr>
          <w:rFonts w:cs="Arial"/>
        </w:rPr>
        <w:t>,</w:t>
      </w:r>
      <w:r w:rsidR="009C79CA" w:rsidRPr="009C79CA">
        <w:rPr>
          <w:rFonts w:cs="Arial"/>
        </w:rPr>
        <w:t xml:space="preserve"> </w:t>
      </w:r>
      <w:r w:rsidR="00E10D2F">
        <w:rPr>
          <w:rFonts w:cs="Arial"/>
        </w:rPr>
        <w:br/>
      </w:r>
      <w:r w:rsidR="00E10D2F" w:rsidRPr="00C012F7">
        <w:rPr>
          <w:rFonts w:ascii="Symbol" w:eastAsia="Symbol" w:hAnsi="Symbol" w:cs="Symbol"/>
          <w:spacing w:val="-3"/>
          <w:w w:val="80"/>
          <w:position w:val="2"/>
        </w:rPr>
        <w:t></w:t>
      </w:r>
      <w:r w:rsidR="00E10D2F" w:rsidRPr="00C012F7">
        <w:rPr>
          <w:rFonts w:ascii="Symbol" w:eastAsia="Symbol" w:hAnsi="Symbol" w:cs="Symbol"/>
          <w:spacing w:val="-3"/>
          <w:w w:val="80"/>
          <w:position w:val="3"/>
        </w:rPr>
        <w:t></w:t>
      </w:r>
      <w:r w:rsidR="00E10D2F" w:rsidRPr="00E10D2F">
        <w:rPr>
          <w:rFonts w:ascii="Symbol" w:eastAsia="Symbol" w:hAnsi="Symbol" w:cs="Symbol"/>
          <w:i/>
          <w:spacing w:val="-2"/>
          <w:w w:val="80"/>
          <w:position w:val="6"/>
        </w:rPr>
        <w:t></w:t>
      </w:r>
      <w:r w:rsidR="00E10D2F" w:rsidRPr="00A31F08">
        <w:rPr>
          <w:rFonts w:ascii="Times New Roman" w:hAnsi="Times New Roman"/>
          <w:spacing w:val="-2"/>
          <w:w w:val="80"/>
          <w:vertAlign w:val="subscript"/>
        </w:rPr>
        <w:t>1</w:t>
      </w:r>
      <w:r w:rsidR="00E10D2F" w:rsidRPr="00E10D2F">
        <w:rPr>
          <w:rFonts w:ascii="Times New Roman" w:hAnsi="Times New Roman"/>
          <w:spacing w:val="-2"/>
          <w:w w:val="80"/>
          <w:position w:val="6"/>
        </w:rPr>
        <w:t>,</w:t>
      </w:r>
      <w:r w:rsidR="00E10D2F" w:rsidRPr="00E10D2F">
        <w:rPr>
          <w:rFonts w:ascii="Symbol" w:eastAsia="Symbol" w:hAnsi="Symbol" w:cs="Symbol"/>
          <w:i/>
          <w:spacing w:val="-2"/>
          <w:w w:val="80"/>
          <w:position w:val="6"/>
        </w:rPr>
        <w:t></w:t>
      </w:r>
      <w:r w:rsidR="00E10D2F" w:rsidRPr="00A31F08">
        <w:rPr>
          <w:rFonts w:ascii="Times New Roman" w:hAnsi="Times New Roman"/>
          <w:spacing w:val="-2"/>
          <w:w w:val="80"/>
          <w:vertAlign w:val="subscript"/>
        </w:rPr>
        <w:t>1</w:t>
      </w:r>
      <w:r w:rsidR="00A31F08" w:rsidRPr="00A31F08">
        <w:rPr>
          <w:rFonts w:ascii="Times New Roman" w:hAnsi="Times New Roman"/>
          <w:spacing w:val="-2"/>
          <w:w w:val="80"/>
          <w:vertAlign w:val="superscript"/>
        </w:rPr>
        <w:t>-1</w:t>
      </w:r>
      <w:r w:rsidR="00A31F08">
        <w:rPr>
          <w:rFonts w:ascii="Times New Roman" w:hAnsi="Times New Roman"/>
          <w:spacing w:val="-2"/>
          <w:w w:val="80"/>
        </w:rPr>
        <w:t>),…,</w:t>
      </w:r>
      <w:r w:rsidR="00A31F08" w:rsidRPr="00A31F08">
        <w:rPr>
          <w:rFonts w:ascii="Symbol" w:eastAsia="Symbol" w:hAnsi="Symbol" w:cs="Symbol"/>
          <w:spacing w:val="-3"/>
          <w:w w:val="80"/>
          <w:position w:val="3"/>
        </w:rPr>
        <w:t></w:t>
      </w:r>
      <w:r w:rsidR="00A31F08" w:rsidRPr="00C012F7">
        <w:rPr>
          <w:rFonts w:ascii="Symbol" w:eastAsia="Symbol" w:hAnsi="Symbol" w:cs="Symbol"/>
          <w:spacing w:val="-3"/>
          <w:w w:val="80"/>
          <w:position w:val="3"/>
        </w:rPr>
        <w:t></w:t>
      </w:r>
      <w:r w:rsidR="00A31F08" w:rsidRPr="00E10D2F">
        <w:rPr>
          <w:rFonts w:ascii="Symbol" w:eastAsia="Symbol" w:hAnsi="Symbol" w:cs="Symbol"/>
          <w:i/>
          <w:spacing w:val="-2"/>
          <w:w w:val="80"/>
          <w:position w:val="6"/>
        </w:rPr>
        <w:t></w:t>
      </w:r>
      <w:r w:rsidR="00A31F08">
        <w:rPr>
          <w:rFonts w:ascii="Times New Roman" w:hAnsi="Times New Roman"/>
          <w:spacing w:val="-2"/>
          <w:w w:val="80"/>
          <w:vertAlign w:val="subscript"/>
        </w:rPr>
        <w:t>5</w:t>
      </w:r>
      <w:r w:rsidR="00A31F08" w:rsidRPr="00E10D2F">
        <w:rPr>
          <w:rFonts w:ascii="Times New Roman" w:hAnsi="Times New Roman"/>
          <w:spacing w:val="-2"/>
          <w:w w:val="80"/>
          <w:position w:val="6"/>
        </w:rPr>
        <w:t>,</w:t>
      </w:r>
      <w:r w:rsidR="00A31F08" w:rsidRPr="00E10D2F">
        <w:rPr>
          <w:rFonts w:ascii="Symbol" w:eastAsia="Symbol" w:hAnsi="Symbol" w:cs="Symbol"/>
          <w:i/>
          <w:spacing w:val="-2"/>
          <w:w w:val="80"/>
          <w:position w:val="6"/>
        </w:rPr>
        <w:t></w:t>
      </w:r>
      <w:r w:rsidR="00A31F08">
        <w:rPr>
          <w:rFonts w:ascii="Times New Roman" w:hAnsi="Times New Roman"/>
          <w:spacing w:val="-2"/>
          <w:w w:val="80"/>
          <w:vertAlign w:val="subscript"/>
        </w:rPr>
        <w:t>5</w:t>
      </w:r>
      <w:r w:rsidR="00A31F08" w:rsidRPr="00A31F08">
        <w:rPr>
          <w:rFonts w:ascii="Times New Roman" w:hAnsi="Times New Roman"/>
          <w:spacing w:val="-2"/>
          <w:w w:val="80"/>
          <w:vertAlign w:val="superscript"/>
        </w:rPr>
        <w:t>-1</w:t>
      </w:r>
      <w:r w:rsidR="00A31F08">
        <w:rPr>
          <w:rFonts w:ascii="Times New Roman" w:hAnsi="Times New Roman"/>
          <w:spacing w:val="-2"/>
          <w:w w:val="80"/>
        </w:rPr>
        <w:t>)</w:t>
      </w:r>
      <w:r w:rsidR="00E10D2F" w:rsidRPr="00C012F7">
        <w:rPr>
          <w:rFonts w:ascii="Symbol" w:eastAsia="Symbol" w:hAnsi="Symbol" w:cs="Symbol"/>
          <w:spacing w:val="-7"/>
          <w:w w:val="90"/>
          <w:position w:val="2"/>
        </w:rPr>
        <w:t></w:t>
      </w:r>
      <w:r w:rsidR="00C277B5" w:rsidRPr="00E10D2F">
        <w:rPr>
          <w:rFonts w:cs="Arial"/>
        </w:rPr>
        <w:t>;</w:t>
      </w:r>
      <w:r w:rsidR="00C277B5">
        <w:rPr>
          <w:rFonts w:cs="Arial"/>
        </w:rPr>
        <w:t xml:space="preserve"> </w:t>
      </w:r>
      <w:r w:rsidR="009C79CA" w:rsidRPr="009C79CA">
        <w:rPr>
          <w:rFonts w:cs="Arial"/>
        </w:rPr>
        <w:t xml:space="preserve">the optimal multimodal template appearance, </w:t>
      </w:r>
      <w:r w:rsidR="009C79CA" w:rsidRPr="009C79CA">
        <w:rPr>
          <w:rFonts w:cs="Arial"/>
          <w:i/>
          <w:iCs/>
        </w:rPr>
        <w:t>J</w:t>
      </w:r>
      <w:r w:rsidR="009C79CA" w:rsidRPr="009C79CA">
        <w:rPr>
          <w:rFonts w:cs="Arial"/>
          <w:vertAlign w:val="superscript"/>
        </w:rPr>
        <w:t>1H</w:t>
      </w:r>
      <w:r w:rsidR="009C79CA" w:rsidRPr="009C79CA">
        <w:rPr>
          <w:rFonts w:cs="Arial"/>
        </w:rPr>
        <w:t xml:space="preserve"> and</w:t>
      </w:r>
      <w:r w:rsidR="009C79CA" w:rsidRPr="009C79CA">
        <w:rPr>
          <w:rFonts w:cs="Arial"/>
          <w:i/>
          <w:iCs/>
        </w:rPr>
        <w:t xml:space="preserve"> J</w:t>
      </w:r>
      <w:r w:rsidR="009C79CA" w:rsidRPr="009C79CA">
        <w:rPr>
          <w:rFonts w:cs="Arial"/>
          <w:vertAlign w:val="superscript"/>
        </w:rPr>
        <w:t>3He</w:t>
      </w:r>
      <w:r w:rsidR="00C277B5">
        <w:rPr>
          <w:rFonts w:cs="Arial"/>
        </w:rPr>
        <w:t>;</w:t>
      </w:r>
      <w:r w:rsidR="00C277B5" w:rsidRPr="009C79CA">
        <w:rPr>
          <w:rFonts w:cs="Arial"/>
        </w:rPr>
        <w:t xml:space="preserve"> </w:t>
      </w:r>
      <w:r w:rsidR="009C79CA" w:rsidRPr="009C79CA">
        <w:rPr>
          <w:rFonts w:cs="Arial"/>
        </w:rPr>
        <w:t xml:space="preserve">and the corresponding coordinate system, </w:t>
      </w:r>
      <w:r w:rsidR="00E10D2F" w:rsidRPr="00E10D2F">
        <w:rPr>
          <w:rFonts w:ascii="Symbol" w:eastAsia="Symbol" w:hAnsi="Symbol" w:cs="Symbol"/>
          <w:spacing w:val="15"/>
          <w:position w:val="1"/>
        </w:rPr>
        <w:t></w:t>
      </w:r>
      <w:r w:rsidR="00E10D2F" w:rsidRPr="00C012F7">
        <w:rPr>
          <w:rFonts w:ascii="Symbol" w:eastAsia="Symbol" w:hAnsi="Symbol" w:cs="Symbol"/>
          <w:spacing w:val="19"/>
        </w:rPr>
        <w:t></w:t>
      </w:r>
      <w:r w:rsidR="00E10D2F" w:rsidRPr="00E10D2F">
        <w:rPr>
          <w:rFonts w:ascii="Times New Roman" w:hAnsi="Times New Roman"/>
          <w:i/>
          <w:spacing w:val="15"/>
          <w:position w:val="1"/>
        </w:rPr>
        <w:t>x</w:t>
      </w:r>
      <w:r w:rsidR="00E10D2F" w:rsidRPr="00C012F7">
        <w:rPr>
          <w:rFonts w:ascii="Symbol" w:eastAsia="Symbol" w:hAnsi="Symbol" w:cs="Symbol"/>
          <w:spacing w:val="19"/>
        </w:rPr>
        <w:t></w:t>
      </w:r>
      <w:r w:rsidR="009C79CA" w:rsidRPr="009C79CA">
        <w:rPr>
          <w:rFonts w:cs="Arial"/>
        </w:rPr>
        <w:t>, which minimize</w:t>
      </w:r>
      <w:r w:rsidR="00C277B5">
        <w:rPr>
          <w:rFonts w:cs="Arial"/>
        </w:rPr>
        <w:t>s</w:t>
      </w:r>
      <w:r w:rsidR="009C79CA" w:rsidRPr="009C79CA">
        <w:rPr>
          <w:rFonts w:cs="Arial"/>
        </w:rPr>
        <w:t xml:space="preserve"> the following cost function:</w:t>
      </w:r>
      <w:r w:rsidR="002473B8">
        <w:rPr>
          <w:rFonts w:cs="Arial"/>
        </w:rPr>
        <w:t xml:space="preserve"> </w:t>
      </w:r>
    </w:p>
    <w:p w14:paraId="2996DC71" w14:textId="2F0BD7D6" w:rsidR="00E86334" w:rsidRPr="009C79CA" w:rsidRDefault="00795067" w:rsidP="000358C1">
      <w:pPr>
        <w:spacing w:line="360" w:lineRule="auto"/>
        <w:rPr>
          <w:rFonts w:eastAsia="Georgia" w:cs="Arial"/>
        </w:rPr>
      </w:pPr>
      <w:r w:rsidRPr="00795067">
        <w:rPr>
          <w:rFonts w:eastAsia="Georgia" w:cs="Arial"/>
          <w:noProof/>
          <w:lang w:val="en-GB" w:eastAsia="en-GB"/>
        </w:rPr>
        <w:drawing>
          <wp:inline distT="0" distB="0" distL="0" distR="0" wp14:anchorId="728A8E1B" wp14:editId="47F1AEDE">
            <wp:extent cx="5943600" cy="11876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187696"/>
                    </a:xfrm>
                    <a:prstGeom prst="rect">
                      <a:avLst/>
                    </a:prstGeom>
                    <a:noFill/>
                    <a:ln>
                      <a:noFill/>
                    </a:ln>
                  </pic:spPr>
                </pic:pic>
              </a:graphicData>
            </a:graphic>
          </wp:inline>
        </w:drawing>
      </w:r>
    </w:p>
    <w:p w14:paraId="1B93A72E" w14:textId="02A62D11" w:rsidR="009C79CA" w:rsidRPr="009C79CA" w:rsidRDefault="00C9559D" w:rsidP="00C940EA">
      <w:pPr>
        <w:spacing w:line="360" w:lineRule="auto"/>
        <w:rPr>
          <w:rFonts w:eastAsia="Georgia" w:cs="Arial"/>
        </w:rPr>
      </w:pPr>
      <w:r>
        <w:rPr>
          <w:rFonts w:cs="Arial"/>
        </w:rPr>
        <w:t xml:space="preserve"> </w:t>
      </w:r>
      <w:r w:rsidR="00E86334">
        <w:rPr>
          <w:rFonts w:cs="Arial"/>
        </w:rPr>
        <w:t xml:space="preserve">          </w:t>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E86334">
        <w:rPr>
          <w:rFonts w:cs="Arial"/>
        </w:rPr>
        <w:t xml:space="preserve"> </w:t>
      </w:r>
      <w:commentRangeStart w:id="130"/>
      <w:commentRangeStart w:id="131"/>
      <w:r w:rsidR="009C79CA" w:rsidRPr="009C79CA">
        <w:rPr>
          <w:rFonts w:cs="Arial"/>
        </w:rPr>
        <w:t>(</w:t>
      </w:r>
      <w:r w:rsidR="00272D7B">
        <w:rPr>
          <w:rFonts w:cs="Arial"/>
        </w:rPr>
        <w:t xml:space="preserve">Equation </w:t>
      </w:r>
      <w:r w:rsidR="009C79CA" w:rsidRPr="009C79CA">
        <w:rPr>
          <w:rFonts w:cs="Arial"/>
        </w:rPr>
        <w:t>1)</w:t>
      </w:r>
      <w:commentRangeEnd w:id="130"/>
      <w:r w:rsidR="00B53EF7">
        <w:rPr>
          <w:rStyle w:val="CommentReference"/>
        </w:rPr>
        <w:commentReference w:id="130"/>
      </w:r>
      <w:commentRangeEnd w:id="131"/>
      <w:r w:rsidR="00B0371E">
        <w:rPr>
          <w:rStyle w:val="CommentReference"/>
        </w:rPr>
        <w:commentReference w:id="131"/>
      </w:r>
    </w:p>
    <w:p w14:paraId="0A81582C" w14:textId="77777777" w:rsidR="009C79CA" w:rsidRDefault="009C79CA" w:rsidP="00C940EA">
      <w:pPr>
        <w:spacing w:line="360" w:lineRule="auto"/>
        <w:rPr>
          <w:rFonts w:cs="Arial"/>
        </w:rPr>
      </w:pPr>
      <w:proofErr w:type="gramStart"/>
      <w:r w:rsidRPr="009C79CA">
        <w:rPr>
          <w:rFonts w:cs="Arial"/>
        </w:rPr>
        <w:t>where</w:t>
      </w:r>
      <w:r w:rsidR="00C277B5">
        <w:rPr>
          <w:rFonts w:cs="Arial"/>
        </w:rPr>
        <w:t>in</w:t>
      </w:r>
      <w:proofErr w:type="gramEnd"/>
      <w:r w:rsidRPr="009C79CA">
        <w:rPr>
          <w:rFonts w:cs="Arial"/>
        </w:rPr>
        <w:t xml:space="preserve"> </w:t>
      </w:r>
      <w:r w:rsidRPr="009C79CA">
        <w:rPr>
          <w:rFonts w:cs="Arial"/>
          <w:i/>
          <w:iCs/>
          <w:position w:val="-2"/>
        </w:rPr>
        <w:t>D</w:t>
      </w:r>
      <w:r w:rsidRPr="009C79CA">
        <w:rPr>
          <w:rFonts w:cs="Arial"/>
        </w:rPr>
        <w:t xml:space="preserve"> is the diffeomorphic shape distance,</w:t>
      </w:r>
    </w:p>
    <w:p w14:paraId="1F2035E7" w14:textId="77777777" w:rsidR="007105CE" w:rsidRPr="009C79CA" w:rsidRDefault="007105CE" w:rsidP="00C940EA">
      <w:pPr>
        <w:spacing w:line="360" w:lineRule="auto"/>
        <w:rPr>
          <w:rFonts w:eastAsia="Georgia" w:cs="Arial"/>
        </w:rPr>
      </w:pPr>
    </w:p>
    <w:p w14:paraId="6F8377D4" w14:textId="54CE1400" w:rsidR="00B53EF7" w:rsidRDefault="00C9559D" w:rsidP="00C940EA">
      <w:pPr>
        <w:spacing w:line="360" w:lineRule="auto"/>
        <w:rPr>
          <w:rFonts w:cs="Arial"/>
        </w:rPr>
      </w:pPr>
      <w:r>
        <w:rPr>
          <w:rFonts w:cs="Arial"/>
        </w:rPr>
        <w:t xml:space="preserve"> </w:t>
      </w:r>
      <w:r w:rsidR="00B53EF7" w:rsidRPr="00B53EF7">
        <w:rPr>
          <w:rFonts w:cs="Arial"/>
          <w:noProof/>
          <w:lang w:val="en-GB" w:eastAsia="en-GB"/>
        </w:rPr>
        <w:drawing>
          <wp:inline distT="0" distB="0" distL="0" distR="0" wp14:anchorId="3254F034" wp14:editId="642DBDA3">
            <wp:extent cx="3921125" cy="86804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1125" cy="868045"/>
                    </a:xfrm>
                    <a:prstGeom prst="rect">
                      <a:avLst/>
                    </a:prstGeom>
                    <a:noFill/>
                    <a:ln>
                      <a:noFill/>
                    </a:ln>
                  </pic:spPr>
                </pic:pic>
              </a:graphicData>
            </a:graphic>
          </wp:inline>
        </w:drawing>
      </w:r>
      <w:r w:rsidR="00E86334">
        <w:rPr>
          <w:rFonts w:cs="Arial"/>
        </w:rPr>
        <w:t xml:space="preserve">                                                  </w:t>
      </w:r>
    </w:p>
    <w:p w14:paraId="00DECD3E" w14:textId="77777777" w:rsidR="00B53EF7" w:rsidRDefault="00B53EF7" w:rsidP="00C940EA">
      <w:pPr>
        <w:spacing w:line="360" w:lineRule="auto"/>
        <w:rPr>
          <w:rFonts w:cs="Arial"/>
        </w:rPr>
      </w:pPr>
    </w:p>
    <w:p w14:paraId="31C08EF3" w14:textId="472875A3" w:rsidR="009C79CA" w:rsidRDefault="00B53EF7" w:rsidP="00C940EA">
      <w:pPr>
        <w:spacing w:line="360" w:lineRule="auto"/>
        <w:rPr>
          <w:rFonts w:cs="Arial"/>
        </w:rPr>
      </w:pP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commentRangeStart w:id="132"/>
      <w:r w:rsidR="009C79CA" w:rsidRPr="009C79CA">
        <w:rPr>
          <w:rFonts w:cs="Arial"/>
        </w:rPr>
        <w:t>(</w:t>
      </w:r>
      <w:r w:rsidR="00272D7B">
        <w:rPr>
          <w:rFonts w:cs="Arial"/>
        </w:rPr>
        <w:t xml:space="preserve">Equation </w:t>
      </w:r>
      <w:r w:rsidR="009C79CA" w:rsidRPr="009C79CA">
        <w:rPr>
          <w:rFonts w:cs="Arial"/>
        </w:rPr>
        <w:t>2)</w:t>
      </w:r>
      <w:commentRangeEnd w:id="132"/>
      <w:r>
        <w:rPr>
          <w:rStyle w:val="CommentReference"/>
        </w:rPr>
        <w:commentReference w:id="132"/>
      </w:r>
    </w:p>
    <w:p w14:paraId="4338C450" w14:textId="77777777" w:rsidR="00E86334" w:rsidRPr="009C79CA" w:rsidRDefault="00E86334" w:rsidP="00C940EA">
      <w:pPr>
        <w:spacing w:line="360" w:lineRule="auto"/>
        <w:rPr>
          <w:rFonts w:eastAsia="Georgia" w:cs="Arial"/>
        </w:rPr>
      </w:pPr>
    </w:p>
    <w:p w14:paraId="73D00834" w14:textId="77777777" w:rsidR="009C79CA" w:rsidRDefault="000D4733" w:rsidP="00C940EA">
      <w:pPr>
        <w:spacing w:line="360" w:lineRule="auto"/>
        <w:rPr>
          <w:rFonts w:cs="Arial"/>
        </w:rPr>
      </w:pPr>
      <w:r>
        <w:rPr>
          <w:rFonts w:eastAsia="Georgia" w:cs="Arial"/>
        </w:rPr>
        <w:t>(</w:t>
      </w:r>
      <w:proofErr w:type="gramStart"/>
      <w:r w:rsidR="009C79CA" w:rsidRPr="009C79CA">
        <w:rPr>
          <w:rFonts w:cs="Arial"/>
        </w:rPr>
        <w:t>dependent</w:t>
      </w:r>
      <w:proofErr w:type="gramEnd"/>
      <w:r w:rsidR="009C79CA" w:rsidRPr="009C79CA">
        <w:rPr>
          <w:rFonts w:cs="Arial"/>
        </w:rPr>
        <w:t xml:space="preserve"> on the choice of linear operator</w:t>
      </w:r>
      <w:r>
        <w:rPr>
          <w:rFonts w:cs="Arial"/>
        </w:rPr>
        <w:t xml:space="preserve"> [</w:t>
      </w:r>
      <w:r w:rsidR="009C79CA" w:rsidRPr="009C79CA">
        <w:rPr>
          <w:rFonts w:cs="Arial"/>
          <w:i/>
          <w:iCs/>
        </w:rPr>
        <w:t>L</w:t>
      </w:r>
      <w:r>
        <w:rPr>
          <w:rFonts w:cs="Arial"/>
        </w:rPr>
        <w:t>]</w:t>
      </w:r>
      <w:r w:rsidR="009C79CA" w:rsidRPr="009C79CA">
        <w:rPr>
          <w:rFonts w:cs="Arial"/>
        </w:rPr>
        <w:t xml:space="preserve"> and</w:t>
      </w:r>
      <w:r w:rsidR="00FE4970">
        <w:rPr>
          <w:rFonts w:cs="Arial"/>
        </w:rPr>
        <w:t xml:space="preserve"> </w:t>
      </w:r>
      <w:r w:rsidR="009D4662" w:rsidRPr="00C012F7">
        <w:rPr>
          <w:rFonts w:cs="Arial"/>
          <w:i/>
          <w:iCs/>
        </w:rPr>
        <w:t>v</w:t>
      </w:r>
      <w:r w:rsidR="009D4662">
        <w:rPr>
          <w:rFonts w:cs="Arial"/>
        </w:rPr>
        <w:t xml:space="preserve"> </w:t>
      </w:r>
      <w:r w:rsidR="009C79CA" w:rsidRPr="009C79CA">
        <w:rPr>
          <w:rFonts w:cs="Arial"/>
        </w:rPr>
        <w:t>is the velocity field</w:t>
      </w:r>
      <w:r>
        <w:rPr>
          <w:rFonts w:cs="Arial"/>
        </w:rPr>
        <w:t>)</w:t>
      </w:r>
      <w:r w:rsidR="009C79CA" w:rsidRPr="009C79CA">
        <w:rPr>
          <w:rFonts w:cs="Arial"/>
        </w:rPr>
        <w:t>,</w:t>
      </w:r>
      <w:r w:rsidR="001A7A06">
        <w:rPr>
          <w:rFonts w:cs="Arial"/>
        </w:rPr>
        <w:t xml:space="preserve"> and</w:t>
      </w:r>
    </w:p>
    <w:p w14:paraId="0ED79640" w14:textId="5351643A" w:rsidR="00E86334" w:rsidRPr="009C79CA" w:rsidRDefault="00B53EF7" w:rsidP="00C940EA">
      <w:pPr>
        <w:spacing w:line="360" w:lineRule="auto"/>
        <w:rPr>
          <w:rFonts w:eastAsia="Georgia" w:cs="Arial"/>
        </w:rPr>
      </w:pPr>
      <w:r w:rsidRPr="00B53EF7">
        <w:rPr>
          <w:rFonts w:eastAsia="Georgia" w:cs="Arial"/>
          <w:noProof/>
          <w:lang w:val="en-GB" w:eastAsia="en-GB"/>
        </w:rPr>
        <w:drawing>
          <wp:inline distT="0" distB="0" distL="0" distR="0" wp14:anchorId="68216851" wp14:editId="363611B0">
            <wp:extent cx="4293235" cy="759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93235" cy="759460"/>
                    </a:xfrm>
                    <a:prstGeom prst="rect">
                      <a:avLst/>
                    </a:prstGeom>
                    <a:noFill/>
                    <a:ln>
                      <a:noFill/>
                    </a:ln>
                  </pic:spPr>
                </pic:pic>
              </a:graphicData>
            </a:graphic>
          </wp:inline>
        </w:drawing>
      </w:r>
    </w:p>
    <w:p w14:paraId="7FABC354" w14:textId="018061BB" w:rsidR="009C79CA" w:rsidRDefault="00C9559D" w:rsidP="00C940EA">
      <w:pPr>
        <w:spacing w:line="360" w:lineRule="auto"/>
        <w:rPr>
          <w:rFonts w:cs="Arial"/>
        </w:rPr>
      </w:pPr>
      <w:r>
        <w:rPr>
          <w:rFonts w:cs="Arial"/>
        </w:rPr>
        <w:t xml:space="preserve"> </w:t>
      </w:r>
      <w:r w:rsidR="00E86334">
        <w:rPr>
          <w:rFonts w:cs="Arial"/>
        </w:rPr>
        <w:t xml:space="preserve">                                               </w:t>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r w:rsidR="00B53EF7">
        <w:rPr>
          <w:rFonts w:cs="Arial"/>
        </w:rPr>
        <w:tab/>
      </w:r>
      <w:commentRangeStart w:id="133"/>
      <w:r w:rsidR="009C79CA" w:rsidRPr="009C79CA">
        <w:rPr>
          <w:rFonts w:cs="Arial"/>
        </w:rPr>
        <w:t>(</w:t>
      </w:r>
      <w:r w:rsidR="00272D7B">
        <w:rPr>
          <w:rFonts w:cs="Arial"/>
        </w:rPr>
        <w:t xml:space="preserve">Equation </w:t>
      </w:r>
      <w:r w:rsidR="009C79CA" w:rsidRPr="009C79CA">
        <w:rPr>
          <w:rFonts w:cs="Arial"/>
        </w:rPr>
        <w:t>3)</w:t>
      </w:r>
      <w:commentRangeEnd w:id="133"/>
      <w:r w:rsidR="00B53EF7">
        <w:rPr>
          <w:rStyle w:val="CommentReference"/>
        </w:rPr>
        <w:commentReference w:id="133"/>
      </w:r>
    </w:p>
    <w:p w14:paraId="7B71628D" w14:textId="77777777" w:rsidR="00E86334" w:rsidRPr="009C79CA" w:rsidRDefault="00E86334" w:rsidP="00C940EA">
      <w:pPr>
        <w:spacing w:line="360" w:lineRule="auto"/>
        <w:rPr>
          <w:rFonts w:eastAsia="Georgia" w:cs="Arial"/>
        </w:rPr>
      </w:pPr>
    </w:p>
    <w:p w14:paraId="47DEB0EF" w14:textId="79B00067" w:rsidR="009C79CA" w:rsidRPr="009C79CA" w:rsidRDefault="001A7A06" w:rsidP="00C940EA">
      <w:pPr>
        <w:spacing w:line="360" w:lineRule="auto"/>
        <w:rPr>
          <w:rFonts w:eastAsia="Georgia" w:cs="Arial"/>
        </w:rPr>
      </w:pPr>
      <w:proofErr w:type="gramStart"/>
      <w:r>
        <w:rPr>
          <w:rFonts w:cs="Arial"/>
        </w:rPr>
        <w:t>wherein</w:t>
      </w:r>
      <w:proofErr w:type="gramEnd"/>
      <w:r w:rsidR="006A44A7">
        <w:rPr>
          <w:rFonts w:cs="Arial"/>
        </w:rPr>
        <w:t xml:space="preserve"> </w:t>
      </w:r>
      <w:r w:rsidR="007105CE">
        <w:rPr>
          <w:rFonts w:ascii="Symbol" w:eastAsia="Symbol" w:hAnsi="Symbol" w:cs="Symbol"/>
        </w:rPr>
        <w:t></w:t>
      </w:r>
      <w:r w:rsidR="007105CE">
        <w:rPr>
          <w:rFonts w:ascii="Symbol" w:eastAsia="Symbol" w:hAnsi="Symbol" w:cs="Symbol"/>
        </w:rPr>
        <w:t></w:t>
      </w:r>
      <w:r w:rsidR="009C79CA" w:rsidRPr="009C79CA">
        <w:rPr>
          <w:rFonts w:cs="Arial"/>
        </w:rPr>
        <w:t>is the choice of similarity metric</w:t>
      </w:r>
      <w:r>
        <w:rPr>
          <w:rFonts w:cs="Arial"/>
        </w:rPr>
        <w:t>,</w:t>
      </w:r>
      <w:r w:rsidR="009C79CA" w:rsidRPr="009C79CA">
        <w:rPr>
          <w:rFonts w:cs="Arial"/>
        </w:rPr>
        <w:t xml:space="preserve"> calculated in the virtual domain midway between each individual modality image and the current estimate of the corresponding template. </w:t>
      </w:r>
      <w:r w:rsidR="009329A3" w:rsidRPr="009329A3">
        <w:rPr>
          <w:rFonts w:cs="Arial"/>
        </w:rPr>
        <w:t xml:space="preserve">Diffeomorphic </w:t>
      </w:r>
      <w:commentRangeStart w:id="134"/>
      <w:r w:rsidR="009329A3" w:rsidRPr="009329A3">
        <w:rPr>
          <w:rFonts w:cs="Arial"/>
        </w:rPr>
        <w:t>transform</w:t>
      </w:r>
      <w:ins w:id="135" w:author="Infusion Communications" w:date="2016-01-29T16:11:00Z">
        <w:r w:rsidR="00882A15">
          <w:rPr>
            <w:rFonts w:cs="Arial"/>
          </w:rPr>
          <w:t>ation</w:t>
        </w:r>
      </w:ins>
      <w:r w:rsidR="009329A3" w:rsidRPr="009329A3">
        <w:rPr>
          <w:rFonts w:cs="Arial"/>
        </w:rPr>
        <w:t xml:space="preserve">s </w:t>
      </w:r>
      <w:commentRangeEnd w:id="134"/>
      <w:r w:rsidR="00333206">
        <w:rPr>
          <w:rStyle w:val="CommentReference"/>
        </w:rPr>
        <w:commentReference w:id="134"/>
      </w:r>
      <w:r w:rsidR="009329A3" w:rsidRPr="009329A3">
        <w:rPr>
          <w:rFonts w:cs="Arial"/>
        </w:rPr>
        <w:t xml:space="preserve">are differentiable mappings with differentiable inverses. </w:t>
      </w:r>
      <w:del w:id="136" w:author="Dena McWain" w:date="2016-01-29T11:23:00Z">
        <w:r w:rsidR="009329A3" w:rsidRPr="009329A3" w:rsidDel="00333206">
          <w:rPr>
            <w:rFonts w:cs="Arial"/>
          </w:rPr>
          <w:delText xml:space="preserve"> </w:delText>
        </w:r>
      </w:del>
      <w:r w:rsidR="009329A3" w:rsidRPr="009329A3">
        <w:rPr>
          <w:rFonts w:cs="Arial"/>
        </w:rPr>
        <w:t xml:space="preserve">In the context of image registration, diffeomorphic transformations ensure the existence of biologically plausible inverse mappings whereby a topology-preserving mapping from image </w:t>
      </w:r>
      <w:r w:rsidR="009329A3" w:rsidRPr="009329A3">
        <w:rPr>
          <w:rFonts w:cs="Arial"/>
          <w:i/>
        </w:rPr>
        <w:t>I</w:t>
      </w:r>
      <w:r w:rsidR="009329A3" w:rsidRPr="009329A3">
        <w:rPr>
          <w:rFonts w:cs="Arial"/>
        </w:rPr>
        <w:t xml:space="preserve"> to </w:t>
      </w:r>
      <w:r w:rsidR="009329A3" w:rsidRPr="009329A3">
        <w:rPr>
          <w:rFonts w:cs="Arial"/>
          <w:i/>
        </w:rPr>
        <w:t>J</w:t>
      </w:r>
      <w:r w:rsidR="009329A3" w:rsidRPr="009329A3">
        <w:rPr>
          <w:rFonts w:cs="Arial"/>
        </w:rPr>
        <w:t xml:space="preserve"> is also accompanied by a topology-preserving mapping from image </w:t>
      </w:r>
      <w:r w:rsidR="009329A3" w:rsidRPr="009329A3">
        <w:rPr>
          <w:rFonts w:cs="Arial"/>
          <w:i/>
        </w:rPr>
        <w:t>J</w:t>
      </w:r>
      <w:r w:rsidR="009329A3" w:rsidRPr="009329A3">
        <w:rPr>
          <w:rFonts w:cs="Arial"/>
        </w:rPr>
        <w:t xml:space="preserve"> to </w:t>
      </w:r>
      <w:r w:rsidR="009329A3" w:rsidRPr="009329A3">
        <w:rPr>
          <w:rFonts w:cs="Arial"/>
          <w:i/>
        </w:rPr>
        <w:t>I</w:t>
      </w:r>
      <w:r w:rsidR="009329A3" w:rsidRPr="009329A3">
        <w:rPr>
          <w:rFonts w:cs="Arial"/>
        </w:rPr>
        <w:t xml:space="preserve">.  </w:t>
      </w:r>
    </w:p>
    <w:p w14:paraId="4536A873" w14:textId="6443662F" w:rsidR="009C79CA" w:rsidRPr="009C79CA" w:rsidRDefault="009C79CA" w:rsidP="00C940EA">
      <w:pPr>
        <w:spacing w:line="360" w:lineRule="auto"/>
        <w:rPr>
          <w:rFonts w:eastAsia="Georgia" w:cs="Arial"/>
        </w:rPr>
      </w:pPr>
      <w:r w:rsidRPr="009C79CA">
        <w:rPr>
          <w:rFonts w:eastAsia="Georgia" w:cs="Arial"/>
        </w:rPr>
        <w:lastRenderedPageBreak/>
        <w:tab/>
        <w:t xml:space="preserve">Atlas generation for each </w:t>
      </w:r>
      <w:r w:rsidR="00050D3E">
        <w:rPr>
          <w:rFonts w:eastAsia="Georgia" w:cs="Arial"/>
        </w:rPr>
        <w:t>patient</w:t>
      </w:r>
      <w:r w:rsidRPr="009C79CA">
        <w:rPr>
          <w:rFonts w:eastAsia="Georgia" w:cs="Arial"/>
        </w:rPr>
        <w:t xml:space="preserve"> produced </w:t>
      </w:r>
      <w:r w:rsidR="00AC7A68">
        <w:rPr>
          <w:rFonts w:eastAsia="Georgia" w:cs="Arial"/>
        </w:rPr>
        <w:t>patient</w:t>
      </w:r>
      <w:r w:rsidRPr="009C79CA">
        <w:rPr>
          <w:rFonts w:eastAsia="Georgia" w:cs="Arial"/>
        </w:rPr>
        <w:t xml:space="preserve">-specific </w:t>
      </w:r>
      <w:r w:rsidRPr="00C012F7">
        <w:rPr>
          <w:rFonts w:eastAsia="Georgia" w:cs="Arial"/>
          <w:vertAlign w:val="superscript"/>
        </w:rPr>
        <w:t>1</w:t>
      </w:r>
      <w:r w:rsidRPr="009C79CA">
        <w:rPr>
          <w:rFonts w:eastAsia="Georgia" w:cs="Arial"/>
        </w:rPr>
        <w:t xml:space="preserve">H and </w:t>
      </w:r>
      <w:r w:rsidRPr="00C012F7">
        <w:rPr>
          <w:rFonts w:eastAsia="Georgia" w:cs="Arial"/>
          <w:vertAlign w:val="superscript"/>
        </w:rPr>
        <w:t>3</w:t>
      </w:r>
      <w:r w:rsidRPr="009C79CA">
        <w:rPr>
          <w:rFonts w:eastAsia="Georgia" w:cs="Arial"/>
        </w:rPr>
        <w:t xml:space="preserve">He template images </w:t>
      </w:r>
      <w:r w:rsidR="000F21FE">
        <w:rPr>
          <w:rFonts w:eastAsia="Georgia" w:cs="Arial"/>
        </w:rPr>
        <w:t>constituting</w:t>
      </w:r>
      <w:r w:rsidRPr="009C79CA">
        <w:rPr>
          <w:rFonts w:eastAsia="Georgia" w:cs="Arial"/>
        </w:rPr>
        <w:t xml:space="preserve"> a mean shape</w:t>
      </w:r>
      <w:r w:rsidR="00B562E0">
        <w:rPr>
          <w:rFonts w:eastAsia="Georgia" w:cs="Arial"/>
        </w:rPr>
        <w:t xml:space="preserve"> or </w:t>
      </w:r>
      <w:r w:rsidRPr="009C79CA">
        <w:rPr>
          <w:rFonts w:eastAsia="Georgia" w:cs="Arial"/>
        </w:rPr>
        <w:t>appearance model of the image data for all 5 time points.</w:t>
      </w:r>
      <w:r w:rsidR="00C9559D">
        <w:rPr>
          <w:rFonts w:eastAsia="Georgia" w:cs="Arial"/>
        </w:rPr>
        <w:t xml:space="preserve"> </w:t>
      </w:r>
      <w:r w:rsidRPr="009C79CA">
        <w:rPr>
          <w:rFonts w:eastAsia="Georgia" w:cs="Arial"/>
        </w:rPr>
        <w:t>In addition, each time point image was spati</w:t>
      </w:r>
      <w:r w:rsidR="009F484F">
        <w:rPr>
          <w:rFonts w:eastAsia="Georgia" w:cs="Arial"/>
        </w:rPr>
        <w:t xml:space="preserve">ally normalized to the template </w:t>
      </w:r>
      <w:r w:rsidRPr="009C79CA">
        <w:rPr>
          <w:rFonts w:eastAsia="Georgia" w:cs="Arial"/>
        </w:rPr>
        <w:t>space.</w:t>
      </w:r>
      <w:r w:rsidR="00C9559D">
        <w:rPr>
          <w:rFonts w:eastAsia="Georgia" w:cs="Arial"/>
        </w:rPr>
        <w:t xml:space="preserve"> </w:t>
      </w:r>
      <w:r w:rsidRPr="009C79CA">
        <w:rPr>
          <w:rFonts w:eastAsia="Georgia" w:cs="Arial"/>
        </w:rPr>
        <w:t>These aligned data were subsequently bia</w:t>
      </w:r>
      <w:r w:rsidR="009F484F">
        <w:rPr>
          <w:rFonts w:eastAsia="Georgia" w:cs="Arial"/>
        </w:rPr>
        <w:t xml:space="preserve">s-field corrected and intensity </w:t>
      </w:r>
      <w:r w:rsidRPr="009C79CA">
        <w:rPr>
          <w:rFonts w:eastAsia="Georgia" w:cs="Arial"/>
        </w:rPr>
        <w:t>normalized in preparation for 4</w:t>
      </w:r>
      <w:ins w:id="137" w:author="Dena McWain" w:date="2016-01-29T14:21:00Z">
        <w:r w:rsidR="004F33AC">
          <w:rPr>
            <w:rFonts w:eastAsia="Georgia" w:cs="Arial"/>
          </w:rPr>
          <w:t>-</w:t>
        </w:r>
      </w:ins>
      <w:r w:rsidRPr="009C79CA">
        <w:rPr>
          <w:rFonts w:eastAsia="Georgia" w:cs="Arial"/>
        </w:rPr>
        <w:t>D segmentation (described in the next section).</w:t>
      </w:r>
    </w:p>
    <w:p w14:paraId="5CE925A2" w14:textId="77777777" w:rsidR="009C79CA" w:rsidRPr="009C79CA" w:rsidRDefault="009C79CA" w:rsidP="00C940EA">
      <w:pPr>
        <w:spacing w:line="360" w:lineRule="auto"/>
        <w:rPr>
          <w:rFonts w:eastAsia="Georgia" w:cs="Arial"/>
        </w:rPr>
      </w:pPr>
    </w:p>
    <w:p w14:paraId="77559A3B" w14:textId="77777777" w:rsidR="009C79CA" w:rsidRPr="00B0371E" w:rsidRDefault="009C79CA" w:rsidP="00C940EA">
      <w:pPr>
        <w:spacing w:line="360" w:lineRule="auto"/>
        <w:rPr>
          <w:rFonts w:cs="Arial"/>
          <w:b/>
          <w:bCs/>
          <w:iCs/>
          <w:rPrChange w:id="138" w:author="Dena McWain" w:date="2016-01-29T11:07:00Z">
            <w:rPr>
              <w:rFonts w:cs="Arial"/>
              <w:bCs/>
              <w:iCs/>
            </w:rPr>
          </w:rPrChange>
        </w:rPr>
      </w:pPr>
      <w:r w:rsidRPr="00B0371E">
        <w:rPr>
          <w:rFonts w:cs="Arial"/>
          <w:b/>
          <w:bCs/>
          <w:iCs/>
          <w:rPrChange w:id="139" w:author="Dena McWain" w:date="2016-01-29T11:07:00Z">
            <w:rPr>
              <w:rFonts w:cs="Arial"/>
              <w:bCs/>
              <w:iCs/>
            </w:rPr>
          </w:rPrChange>
        </w:rPr>
        <w:t>Longitudinal Ventilation-Based Segmentation</w:t>
      </w:r>
    </w:p>
    <w:p w14:paraId="2A0AB63B" w14:textId="77777777" w:rsidR="006E2343" w:rsidRPr="009C79CA" w:rsidRDefault="006E2343" w:rsidP="00C940EA">
      <w:pPr>
        <w:spacing w:line="360" w:lineRule="auto"/>
        <w:rPr>
          <w:rFonts w:eastAsia="Georgia" w:cs="Arial"/>
        </w:rPr>
      </w:pPr>
    </w:p>
    <w:p w14:paraId="77FDC561" w14:textId="700C5BB0" w:rsidR="009C79CA" w:rsidRPr="009C79CA" w:rsidRDefault="00253068" w:rsidP="00C940EA">
      <w:pPr>
        <w:spacing w:line="360" w:lineRule="auto"/>
        <w:rPr>
          <w:rFonts w:eastAsia="Georgia" w:cs="Arial"/>
        </w:rPr>
      </w:pPr>
      <w:r>
        <w:rPr>
          <w:rFonts w:eastAsia="Georgia" w:cs="Arial"/>
        </w:rPr>
        <w:tab/>
      </w:r>
      <w:r w:rsidR="000F21FE">
        <w:rPr>
          <w:rFonts w:eastAsia="Georgia" w:cs="Arial"/>
        </w:rPr>
        <w:t>P</w:t>
      </w:r>
      <w:r w:rsidR="009C79CA" w:rsidRPr="009C79CA">
        <w:rPr>
          <w:rFonts w:cs="Arial"/>
        </w:rPr>
        <w:t xml:space="preserve">reprocessing </w:t>
      </w:r>
      <w:r w:rsidR="00D53F7D">
        <w:rPr>
          <w:rFonts w:cs="Arial"/>
        </w:rPr>
        <w:t xml:space="preserve">of images </w:t>
      </w:r>
      <w:r w:rsidR="009C79CA" w:rsidRPr="009C79CA">
        <w:rPr>
          <w:rFonts w:cs="Arial"/>
        </w:rPr>
        <w:t>include</w:t>
      </w:r>
      <w:r w:rsidR="00993037">
        <w:rPr>
          <w:rFonts w:cs="Arial"/>
        </w:rPr>
        <w:t>d</w:t>
      </w:r>
      <w:r w:rsidR="009C79CA" w:rsidRPr="009C79CA">
        <w:rPr>
          <w:rFonts w:cs="Arial"/>
        </w:rPr>
        <w:t xml:space="preserve"> suppression of inhomogeneity artifacts through the application of the N4 bias correction algorithm </w:t>
      </w:r>
      <w:r w:rsidR="00BA30A2">
        <w:rPr>
          <w:rFonts w:cs="Arial"/>
        </w:rPr>
        <w:t>(</w:t>
      </w:r>
      <w:ins w:id="140" w:author="Infusion Communications" w:date="2016-01-29T16:13:00Z">
        <w:r w:rsidR="00882A15">
          <w:rPr>
            <w:rFonts w:cs="Arial"/>
          </w:rPr>
          <w:t>28</w:t>
        </w:r>
      </w:ins>
      <w:del w:id="141" w:author="Infusion Communications" w:date="2016-01-29T16:13:00Z">
        <w:r w:rsidR="009C79CA" w:rsidRPr="009C79CA" w:rsidDel="00882A15">
          <w:rPr>
            <w:rFonts w:cs="Arial"/>
          </w:rPr>
          <w:delText>30</w:delText>
        </w:r>
      </w:del>
      <w:r w:rsidR="00BA30A2">
        <w:rPr>
          <w:rFonts w:cs="Arial"/>
        </w:rPr>
        <w:t>)</w:t>
      </w:r>
      <w:r w:rsidR="009C79CA" w:rsidRPr="009C79CA">
        <w:rPr>
          <w:rFonts w:cs="Arial"/>
        </w:rPr>
        <w:t xml:space="preserve"> to each individual image.</w:t>
      </w:r>
      <w:r w:rsidR="00BA07A3">
        <w:rPr>
          <w:rFonts w:cs="Arial"/>
        </w:rPr>
        <w:t xml:space="preserve"> </w:t>
      </w:r>
      <w:r w:rsidR="009C79CA" w:rsidRPr="009C79CA">
        <w:rPr>
          <w:rFonts w:cs="Arial"/>
        </w:rPr>
        <w:t xml:space="preserve">This step </w:t>
      </w:r>
      <w:r w:rsidR="00993037">
        <w:rPr>
          <w:rFonts w:cs="Arial"/>
        </w:rPr>
        <w:t>wa</w:t>
      </w:r>
      <w:r w:rsidR="009C79CA" w:rsidRPr="009C79CA">
        <w:rPr>
          <w:rFonts w:cs="Arial"/>
        </w:rPr>
        <w:t>s followed by intensity normalization</w:t>
      </w:r>
      <w:r w:rsidR="0052158E">
        <w:rPr>
          <w:rFonts w:cs="Arial"/>
        </w:rPr>
        <w:t>,</w:t>
      </w:r>
      <w:r w:rsidR="009C79CA" w:rsidRPr="009C79CA">
        <w:rPr>
          <w:rFonts w:cs="Arial"/>
        </w:rPr>
        <w:t xml:space="preserve"> where</w:t>
      </w:r>
      <w:r w:rsidR="0052158E">
        <w:rPr>
          <w:rFonts w:cs="Arial"/>
        </w:rPr>
        <w:t>in</w:t>
      </w:r>
      <w:r w:rsidR="009C79CA" w:rsidRPr="009C79CA">
        <w:rPr>
          <w:rFonts w:cs="Arial"/>
        </w:rPr>
        <w:t xml:space="preserve"> the intensities of all 5 time point images </w:t>
      </w:r>
      <w:r w:rsidR="0052158E">
        <w:rPr>
          <w:rFonts w:cs="Arial"/>
        </w:rPr>
        <w:t>we</w:t>
      </w:r>
      <w:r w:rsidR="0052158E" w:rsidRPr="009C79CA">
        <w:rPr>
          <w:rFonts w:cs="Arial"/>
        </w:rPr>
        <w:t xml:space="preserve">re </w:t>
      </w:r>
      <w:r w:rsidR="009C79CA" w:rsidRPr="009C79CA">
        <w:rPr>
          <w:rFonts w:cs="Arial"/>
        </w:rPr>
        <w:t>normalized to a single intensity range.</w:t>
      </w:r>
      <w:r w:rsidR="00BA07A3">
        <w:rPr>
          <w:rFonts w:cs="Arial"/>
        </w:rPr>
        <w:t xml:space="preserve"> </w:t>
      </w:r>
      <w:r w:rsidR="009C79CA" w:rsidRPr="009C79CA">
        <w:rPr>
          <w:rFonts w:cs="Arial"/>
        </w:rPr>
        <w:t xml:space="preserve">Using the algorithm of </w:t>
      </w:r>
      <w:proofErr w:type="spellStart"/>
      <w:r w:rsidR="00E943EE">
        <w:rPr>
          <w:rFonts w:cs="Arial"/>
        </w:rPr>
        <w:t>Nyul</w:t>
      </w:r>
      <w:proofErr w:type="spellEnd"/>
      <w:r w:rsidR="00E943EE">
        <w:rPr>
          <w:rFonts w:cs="Arial"/>
        </w:rPr>
        <w:t xml:space="preserve"> et al</w:t>
      </w:r>
      <w:del w:id="142" w:author="Dena McWain" w:date="2016-01-29T11:27:00Z">
        <w:r w:rsidR="00E943EE" w:rsidDel="00333206">
          <w:rPr>
            <w:rFonts w:cs="Arial"/>
          </w:rPr>
          <w:delText>.</w:delText>
        </w:r>
      </w:del>
      <w:r w:rsidR="00E943EE">
        <w:rPr>
          <w:rFonts w:cs="Arial"/>
        </w:rPr>
        <w:t xml:space="preserve"> </w:t>
      </w:r>
      <w:r w:rsidR="00BA30A2">
        <w:rPr>
          <w:rFonts w:cs="Arial"/>
        </w:rPr>
        <w:t>(</w:t>
      </w:r>
      <w:r w:rsidR="009C79CA" w:rsidRPr="009C79CA">
        <w:rPr>
          <w:rFonts w:cs="Arial"/>
        </w:rPr>
        <w:t>31</w:t>
      </w:r>
      <w:r w:rsidR="00BA30A2">
        <w:rPr>
          <w:rFonts w:cs="Arial"/>
        </w:rPr>
        <w:t>)</w:t>
      </w:r>
      <w:r w:rsidR="009C79CA" w:rsidRPr="009C79CA">
        <w:rPr>
          <w:rFonts w:cs="Arial"/>
        </w:rPr>
        <w:t xml:space="preserve">, the intensity range </w:t>
      </w:r>
      <w:r w:rsidR="00E943EE">
        <w:rPr>
          <w:rFonts w:cs="Arial"/>
        </w:rPr>
        <w:t>in</w:t>
      </w:r>
      <w:r w:rsidR="00E943EE" w:rsidRPr="009C79CA">
        <w:rPr>
          <w:rFonts w:cs="Arial"/>
        </w:rPr>
        <w:t xml:space="preserve"> </w:t>
      </w:r>
      <w:r w:rsidR="009C79CA" w:rsidRPr="009C79CA">
        <w:rPr>
          <w:rFonts w:cs="Arial"/>
        </w:rPr>
        <w:t>each image (denoted as the “source”) from time point</w:t>
      </w:r>
      <w:r w:rsidR="00E943EE">
        <w:rPr>
          <w:rFonts w:cs="Arial"/>
        </w:rPr>
        <w:t>s</w:t>
      </w:r>
      <w:r w:rsidR="009C79CA" w:rsidRPr="009C79CA">
        <w:rPr>
          <w:rFonts w:cs="Arial"/>
        </w:rPr>
        <w:t xml:space="preserve"> 2 through 5 was matched to the intensity range </w:t>
      </w:r>
      <w:r w:rsidR="00E943EE">
        <w:rPr>
          <w:rFonts w:cs="Arial"/>
        </w:rPr>
        <w:t>in</w:t>
      </w:r>
      <w:r w:rsidR="00E943EE" w:rsidRPr="009C79CA">
        <w:rPr>
          <w:rFonts w:cs="Arial"/>
        </w:rPr>
        <w:t xml:space="preserve"> </w:t>
      </w:r>
      <w:r w:rsidR="009C79CA" w:rsidRPr="009C79CA">
        <w:rPr>
          <w:rFonts w:cs="Arial"/>
        </w:rPr>
        <w:t xml:space="preserve">the image of time point 1 (denoted as the “reference”) by selecting 5 histogram match points distributed evenly across the intensity range </w:t>
      </w:r>
      <w:r w:rsidR="00E943EE">
        <w:rPr>
          <w:rFonts w:cs="Arial"/>
        </w:rPr>
        <w:t>in</w:t>
      </w:r>
      <w:r w:rsidR="00E943EE" w:rsidRPr="009C79CA">
        <w:rPr>
          <w:rFonts w:cs="Arial"/>
        </w:rPr>
        <w:t xml:space="preserve"> </w:t>
      </w:r>
      <w:r w:rsidR="009C79CA" w:rsidRPr="009C79CA">
        <w:rPr>
          <w:rFonts w:cs="Arial"/>
        </w:rPr>
        <w:t>both images.</w:t>
      </w:r>
      <w:r w:rsidR="00BA07A3">
        <w:rPr>
          <w:rFonts w:cs="Arial"/>
        </w:rPr>
        <w:t xml:space="preserve"> </w:t>
      </w:r>
      <w:r w:rsidR="009C79CA" w:rsidRPr="009C79CA">
        <w:rPr>
          <w:rFonts w:cs="Arial"/>
        </w:rPr>
        <w:t>Each match point in the “source” histogram was assigned the intensity value of the corresponding “target” point</w:t>
      </w:r>
      <w:r w:rsidR="00E943EE">
        <w:rPr>
          <w:rFonts w:cs="Arial"/>
        </w:rPr>
        <w:t>,</w:t>
      </w:r>
      <w:r w:rsidR="009C79CA" w:rsidRPr="009C79CA">
        <w:rPr>
          <w:rFonts w:cs="Arial"/>
        </w:rPr>
        <w:t xml:space="preserve"> with linear scaling performed between match points.</w:t>
      </w:r>
      <w:r w:rsidR="00BA07A3">
        <w:rPr>
          <w:rFonts w:cs="Arial"/>
        </w:rPr>
        <w:t xml:space="preserve"> </w:t>
      </w:r>
      <w:r w:rsidR="009C79CA" w:rsidRPr="009C79CA">
        <w:rPr>
          <w:rFonts w:cs="Arial"/>
        </w:rPr>
        <w:t>Only 5 match points were employed</w:t>
      </w:r>
      <w:r w:rsidR="00E943EE">
        <w:rPr>
          <w:rFonts w:cs="Arial"/>
        </w:rPr>
        <w:t>,</w:t>
      </w:r>
      <w:r w:rsidR="009C79CA" w:rsidRPr="009C79CA">
        <w:rPr>
          <w:rFonts w:cs="Arial"/>
        </w:rPr>
        <w:t xml:space="preserve"> to avoid excessive intensity distortion.</w:t>
      </w:r>
    </w:p>
    <w:p w14:paraId="5D8A132C" w14:textId="77777777" w:rsidR="0074255E" w:rsidRDefault="009C79CA" w:rsidP="00C940EA">
      <w:pPr>
        <w:spacing w:line="360" w:lineRule="auto"/>
        <w:rPr>
          <w:rFonts w:cs="Arial"/>
          <w:bCs/>
          <w:iCs/>
        </w:rPr>
      </w:pPr>
      <w:r w:rsidRPr="009C79CA">
        <w:rPr>
          <w:rFonts w:eastAsia="Georgia" w:cs="Arial"/>
        </w:rPr>
        <w:tab/>
        <w:t xml:space="preserve">Following intensity correction and normalization, the image volumes from each time point </w:t>
      </w:r>
      <w:r w:rsidR="008B104F">
        <w:rPr>
          <w:rFonts w:eastAsia="Georgia" w:cs="Arial"/>
        </w:rPr>
        <w:t>we</w:t>
      </w:r>
      <w:r w:rsidR="008B104F" w:rsidRPr="009C79CA">
        <w:rPr>
          <w:rFonts w:eastAsia="Georgia" w:cs="Arial"/>
        </w:rPr>
        <w:t xml:space="preserve">re </w:t>
      </w:r>
      <w:r w:rsidRPr="009C79CA">
        <w:rPr>
          <w:rFonts w:eastAsia="Georgia" w:cs="Arial"/>
        </w:rPr>
        <w:t xml:space="preserve">collated into a single </w:t>
      </w:r>
      <w:proofErr w:type="spellStart"/>
      <w:r w:rsidRPr="009C79CA">
        <w:rPr>
          <w:rFonts w:eastAsia="Georgia" w:cs="Arial"/>
        </w:rPr>
        <w:t>spatio</w:t>
      </w:r>
      <w:proofErr w:type="spellEnd"/>
      <w:r w:rsidRPr="009C79CA">
        <w:rPr>
          <w:rFonts w:eastAsia="Georgia" w:cs="Arial"/>
        </w:rPr>
        <w:t>-temporal image</w:t>
      </w:r>
      <w:r w:rsidR="008B104F">
        <w:rPr>
          <w:rFonts w:eastAsia="Georgia" w:cs="Arial"/>
        </w:rPr>
        <w:t>,</w:t>
      </w:r>
      <w:r w:rsidRPr="009C79CA">
        <w:rPr>
          <w:rFonts w:eastAsia="Georgia" w:cs="Arial"/>
        </w:rPr>
        <w:t xml:space="preserve"> which </w:t>
      </w:r>
      <w:r w:rsidR="008B104F">
        <w:rPr>
          <w:rFonts w:eastAsia="Georgia" w:cs="Arial"/>
        </w:rPr>
        <w:t>wa</w:t>
      </w:r>
      <w:r w:rsidR="008B104F" w:rsidRPr="009C79CA">
        <w:rPr>
          <w:rFonts w:eastAsia="Georgia" w:cs="Arial"/>
        </w:rPr>
        <w:t xml:space="preserve">s </w:t>
      </w:r>
      <w:r w:rsidRPr="009C79CA">
        <w:rPr>
          <w:rFonts w:eastAsia="Georgia" w:cs="Arial"/>
        </w:rPr>
        <w:t xml:space="preserve">then segmented into </w:t>
      </w:r>
      <w:r w:rsidR="008B104F">
        <w:rPr>
          <w:rFonts w:eastAsia="Georgia" w:cs="Arial"/>
        </w:rPr>
        <w:t>4</w:t>
      </w:r>
      <w:r w:rsidR="008B104F" w:rsidRPr="009C79CA">
        <w:rPr>
          <w:rFonts w:eastAsia="Georgia" w:cs="Arial"/>
        </w:rPr>
        <w:t xml:space="preserve"> </w:t>
      </w:r>
      <w:r w:rsidRPr="009C79CA">
        <w:rPr>
          <w:rFonts w:eastAsia="Georgia" w:cs="Arial"/>
        </w:rPr>
        <w:t>ventilation classes using the Atropos segmentation tool.</w:t>
      </w:r>
      <w:r w:rsidR="00BA07A3">
        <w:rPr>
          <w:rFonts w:eastAsia="Georgia" w:cs="Arial"/>
        </w:rPr>
        <w:t xml:space="preserve"> </w:t>
      </w:r>
      <w:r w:rsidRPr="009C79CA">
        <w:rPr>
          <w:rFonts w:eastAsia="Georgia" w:cs="Arial"/>
        </w:rPr>
        <w:t xml:space="preserve">The application of Atropos to pulmonary ventilation images </w:t>
      </w:r>
      <w:r w:rsidR="008B104F">
        <w:rPr>
          <w:rFonts w:eastAsia="Georgia" w:cs="Arial"/>
        </w:rPr>
        <w:t>wa</w:t>
      </w:r>
      <w:r w:rsidR="008B104F" w:rsidRPr="009C79CA">
        <w:rPr>
          <w:rFonts w:eastAsia="Georgia" w:cs="Arial"/>
        </w:rPr>
        <w:t xml:space="preserve">s </w:t>
      </w:r>
      <w:r w:rsidRPr="009C79CA">
        <w:rPr>
          <w:rFonts w:eastAsia="Georgia" w:cs="Arial"/>
        </w:rPr>
        <w:t xml:space="preserve">described in detail </w:t>
      </w:r>
      <w:r w:rsidR="008B104F">
        <w:rPr>
          <w:rFonts w:eastAsia="Georgia" w:cs="Arial"/>
        </w:rPr>
        <w:t xml:space="preserve">by </w:t>
      </w:r>
      <w:proofErr w:type="spellStart"/>
      <w:r w:rsidR="008B104F">
        <w:rPr>
          <w:rFonts w:eastAsia="Georgia" w:cs="Arial"/>
        </w:rPr>
        <w:t>Tustison</w:t>
      </w:r>
      <w:proofErr w:type="spellEnd"/>
      <w:del w:id="143" w:author="Dena McWain" w:date="2016-01-29T11:31:00Z">
        <w:r w:rsidR="008B104F" w:rsidDel="00CA5737">
          <w:rPr>
            <w:rFonts w:eastAsia="Georgia" w:cs="Arial"/>
          </w:rPr>
          <w:delText>,</w:delText>
        </w:r>
      </w:del>
      <w:r w:rsidR="008B104F">
        <w:rPr>
          <w:rFonts w:eastAsia="Georgia" w:cs="Arial"/>
        </w:rPr>
        <w:t xml:space="preserve"> et al</w:t>
      </w:r>
      <w:del w:id="144" w:author="Dena McWain" w:date="2016-01-29T11:31:00Z">
        <w:r w:rsidR="008B104F" w:rsidDel="00CA5737">
          <w:rPr>
            <w:rFonts w:eastAsia="Georgia" w:cs="Arial"/>
          </w:rPr>
          <w:delText>.</w:delText>
        </w:r>
      </w:del>
      <w:r w:rsidR="008B104F" w:rsidRPr="009C79CA">
        <w:rPr>
          <w:rFonts w:eastAsia="Georgia" w:cs="Arial"/>
        </w:rPr>
        <w:t xml:space="preserve"> </w:t>
      </w:r>
      <w:r w:rsidR="00BA30A2">
        <w:rPr>
          <w:rFonts w:cs="Arial"/>
        </w:rPr>
        <w:t>(</w:t>
      </w:r>
      <w:r w:rsidRPr="009C79CA">
        <w:rPr>
          <w:rFonts w:cs="Arial"/>
        </w:rPr>
        <w:t>21</w:t>
      </w:r>
      <w:r w:rsidR="00BA30A2">
        <w:rPr>
          <w:rFonts w:cs="Arial"/>
        </w:rPr>
        <w:t>)</w:t>
      </w:r>
      <w:r w:rsidRPr="009C79CA">
        <w:rPr>
          <w:rFonts w:cs="Arial"/>
        </w:rPr>
        <w:t>.</w:t>
      </w:r>
      <w:r w:rsidR="00BA07A3">
        <w:rPr>
          <w:rFonts w:cs="Arial"/>
        </w:rPr>
        <w:t xml:space="preserve"> </w:t>
      </w:r>
      <w:r w:rsidRPr="009C79CA">
        <w:rPr>
          <w:rFonts w:cs="Arial"/>
        </w:rPr>
        <w:t xml:space="preserve">Briefly, an </w:t>
      </w:r>
      <w:r w:rsidR="008B104F" w:rsidRPr="009C79CA">
        <w:rPr>
          <w:rFonts w:cs="Arial"/>
        </w:rPr>
        <w:t xml:space="preserve">expectation-maximization </w:t>
      </w:r>
      <w:r w:rsidRPr="009C79CA">
        <w:rPr>
          <w:rFonts w:cs="Arial"/>
        </w:rPr>
        <w:t xml:space="preserve">algorithm </w:t>
      </w:r>
      <w:r w:rsidR="006E2343">
        <w:rPr>
          <w:rFonts w:cs="Arial"/>
        </w:rPr>
        <w:t>was</w:t>
      </w:r>
      <w:r w:rsidR="006E2343" w:rsidRPr="009C79CA">
        <w:rPr>
          <w:rFonts w:cs="Arial"/>
        </w:rPr>
        <w:t xml:space="preserve"> </w:t>
      </w:r>
      <w:r w:rsidRPr="009C79CA">
        <w:rPr>
          <w:rFonts w:cs="Arial"/>
        </w:rPr>
        <w:t>used to optimize the class membership of each voxel</w:t>
      </w:r>
      <w:r w:rsidR="008B104F">
        <w:rPr>
          <w:rFonts w:cs="Arial"/>
        </w:rPr>
        <w:t>,</w:t>
      </w:r>
      <w:r w:rsidRPr="009C79CA">
        <w:rPr>
          <w:rFonts w:cs="Arial"/>
        </w:rPr>
        <w:t xml:space="preserve"> while a Markov </w:t>
      </w:r>
      <w:r w:rsidR="006E2343">
        <w:rPr>
          <w:rFonts w:cs="Arial"/>
        </w:rPr>
        <w:t>r</w:t>
      </w:r>
      <w:r w:rsidRPr="009C79CA">
        <w:rPr>
          <w:rFonts w:cs="Arial"/>
        </w:rPr>
        <w:t xml:space="preserve">andom field priori </w:t>
      </w:r>
      <w:r w:rsidR="006E2343">
        <w:rPr>
          <w:rFonts w:cs="Arial"/>
        </w:rPr>
        <w:t>wa</w:t>
      </w:r>
      <w:r w:rsidRPr="009C79CA">
        <w:rPr>
          <w:rFonts w:cs="Arial"/>
        </w:rPr>
        <w:t xml:space="preserve">s used to modulate such optimization by taking into account neighboring voxel class membership. </w:t>
      </w:r>
      <w:r w:rsidR="008B104F">
        <w:rPr>
          <w:rFonts w:cs="Arial"/>
          <w:bCs/>
          <w:iCs/>
        </w:rPr>
        <w:t>F</w:t>
      </w:r>
      <w:r w:rsidR="00C22073">
        <w:rPr>
          <w:rFonts w:cs="Arial"/>
          <w:bCs/>
          <w:iCs/>
        </w:rPr>
        <w:t>or this study</w:t>
      </w:r>
      <w:r w:rsidR="00C22073" w:rsidRPr="0040321D">
        <w:rPr>
          <w:rFonts w:cs="Arial"/>
          <w:bCs/>
          <w:iCs/>
        </w:rPr>
        <w:t xml:space="preserve">, a pixel </w:t>
      </w:r>
      <w:r w:rsidR="00C22073">
        <w:rPr>
          <w:rFonts w:cs="Arial"/>
          <w:bCs/>
          <w:iCs/>
        </w:rPr>
        <w:t>wa</w:t>
      </w:r>
      <w:r w:rsidR="00C22073" w:rsidRPr="0040321D">
        <w:rPr>
          <w:rFonts w:cs="Arial"/>
          <w:bCs/>
          <w:iCs/>
        </w:rPr>
        <w:t xml:space="preserve">s described by </w:t>
      </w:r>
      <w:r w:rsidR="00C22073">
        <w:rPr>
          <w:rFonts w:cs="Arial"/>
          <w:bCs/>
          <w:iCs/>
        </w:rPr>
        <w:t>1</w:t>
      </w:r>
      <w:r w:rsidR="00C22073" w:rsidRPr="0040321D">
        <w:rPr>
          <w:rFonts w:cs="Arial"/>
          <w:bCs/>
          <w:iCs/>
        </w:rPr>
        <w:t xml:space="preserve"> of </w:t>
      </w:r>
      <w:r w:rsidR="00C22073">
        <w:rPr>
          <w:rFonts w:cs="Arial"/>
          <w:bCs/>
          <w:iCs/>
        </w:rPr>
        <w:t>4</w:t>
      </w:r>
      <w:r w:rsidR="00C22073" w:rsidRPr="0040321D">
        <w:rPr>
          <w:rFonts w:cs="Arial"/>
          <w:bCs/>
          <w:iCs/>
        </w:rPr>
        <w:t xml:space="preserve"> categories representing degree of ventilation.</w:t>
      </w:r>
      <w:r w:rsidR="00C22073">
        <w:rPr>
          <w:rFonts w:cs="Arial"/>
          <w:bCs/>
          <w:iCs/>
        </w:rPr>
        <w:t xml:space="preserve"> </w:t>
      </w:r>
    </w:p>
    <w:p w14:paraId="150E5F6C" w14:textId="206FA650" w:rsidR="009C79CA" w:rsidRPr="009C79CA" w:rsidRDefault="0074255E" w:rsidP="00C940EA">
      <w:pPr>
        <w:spacing w:line="360" w:lineRule="auto"/>
        <w:rPr>
          <w:rFonts w:eastAsia="Georgia" w:cs="Arial"/>
        </w:rPr>
      </w:pPr>
      <w:r>
        <w:rPr>
          <w:rFonts w:cs="Arial"/>
          <w:bCs/>
          <w:iCs/>
        </w:rPr>
        <w:tab/>
      </w:r>
      <w:r w:rsidR="009C79CA" w:rsidRPr="009C79CA">
        <w:rPr>
          <w:rFonts w:cs="Arial"/>
        </w:rPr>
        <w:t>Extension to 4</w:t>
      </w:r>
      <w:ins w:id="145" w:author="Dena McWain" w:date="2016-01-29T14:21:00Z">
        <w:r w:rsidR="004F33AC">
          <w:rPr>
            <w:rFonts w:cs="Arial"/>
          </w:rPr>
          <w:t>-</w:t>
        </w:r>
      </w:ins>
      <w:r w:rsidR="009C79CA" w:rsidRPr="009C79CA">
        <w:rPr>
          <w:rFonts w:cs="Arial"/>
        </w:rPr>
        <w:t xml:space="preserve">D </w:t>
      </w:r>
      <w:r w:rsidR="00C22073">
        <w:rPr>
          <w:rFonts w:cs="Arial"/>
        </w:rPr>
        <w:t>wa</w:t>
      </w:r>
      <w:r w:rsidR="00C22073" w:rsidRPr="009C79CA">
        <w:rPr>
          <w:rFonts w:cs="Arial"/>
        </w:rPr>
        <w:t xml:space="preserve">s </w:t>
      </w:r>
      <w:r w:rsidR="009C79CA" w:rsidRPr="009C79CA">
        <w:rPr>
          <w:rFonts w:cs="Arial"/>
        </w:rPr>
        <w:t>straightforward</w:t>
      </w:r>
      <w:r w:rsidR="006E2343">
        <w:rPr>
          <w:rFonts w:cs="Arial"/>
        </w:rPr>
        <w:t>,</w:t>
      </w:r>
      <w:r w:rsidR="009C79CA" w:rsidRPr="009C79CA">
        <w:rPr>
          <w:rFonts w:cs="Arial"/>
        </w:rPr>
        <w:t xml:space="preserve"> with the optimization being practically identical </w:t>
      </w:r>
      <w:r w:rsidR="00C22073">
        <w:rPr>
          <w:rFonts w:cs="Arial"/>
        </w:rPr>
        <w:t>to</w:t>
      </w:r>
      <w:r w:rsidR="00C22073" w:rsidRPr="009C79CA">
        <w:rPr>
          <w:rFonts w:cs="Arial"/>
        </w:rPr>
        <w:t xml:space="preserve"> </w:t>
      </w:r>
      <w:r w:rsidR="00D53F7D">
        <w:rPr>
          <w:rFonts w:cs="Arial"/>
        </w:rPr>
        <w:t>the 3</w:t>
      </w:r>
      <w:ins w:id="146" w:author="Dena McWain" w:date="2016-01-29T14:22:00Z">
        <w:r w:rsidR="004F33AC">
          <w:rPr>
            <w:rFonts w:cs="Arial"/>
          </w:rPr>
          <w:t>-</w:t>
        </w:r>
      </w:ins>
      <w:r w:rsidR="00D53F7D">
        <w:rPr>
          <w:rFonts w:cs="Arial"/>
        </w:rPr>
        <w:t>D case</w:t>
      </w:r>
      <w:r w:rsidR="009C79CA" w:rsidRPr="009C79CA">
        <w:rPr>
          <w:rFonts w:cs="Arial"/>
        </w:rPr>
        <w:t>.</w:t>
      </w:r>
      <w:r w:rsidR="00BA07A3">
        <w:rPr>
          <w:rFonts w:cs="Arial"/>
        </w:rPr>
        <w:t xml:space="preserve"> </w:t>
      </w:r>
      <w:r w:rsidR="009C79CA" w:rsidRPr="009C79CA">
        <w:rPr>
          <w:rFonts w:cs="Arial"/>
        </w:rPr>
        <w:t>The only variation was</w:t>
      </w:r>
      <w:r w:rsidR="00BE789E">
        <w:rPr>
          <w:rFonts w:cs="Arial"/>
        </w:rPr>
        <w:t xml:space="preserve"> the</w:t>
      </w:r>
      <w:r w:rsidR="009C79CA" w:rsidRPr="009C79CA">
        <w:rPr>
          <w:rFonts w:cs="Arial"/>
        </w:rPr>
        <w:t xml:space="preserve"> determination of how much the neighboring pixels in time should be taken into account.</w:t>
      </w:r>
      <w:r w:rsidR="00BA07A3">
        <w:rPr>
          <w:rFonts w:cs="Arial"/>
        </w:rPr>
        <w:t xml:space="preserve"> </w:t>
      </w:r>
      <w:r w:rsidR="009C79CA" w:rsidRPr="009C79CA">
        <w:rPr>
          <w:rFonts w:cs="Arial"/>
        </w:rPr>
        <w:t xml:space="preserve">Based on preliminary work, </w:t>
      </w:r>
      <w:r w:rsidR="00D53F7D">
        <w:rPr>
          <w:rFonts w:cs="Arial"/>
        </w:rPr>
        <w:t>it was</w:t>
      </w:r>
      <w:r w:rsidR="009C79CA" w:rsidRPr="009C79CA">
        <w:rPr>
          <w:rFonts w:cs="Arial"/>
        </w:rPr>
        <w:t xml:space="preserve"> determined that omitting any temporal neighbor considerations produced the best </w:t>
      </w:r>
      <w:r w:rsidR="009C79CA" w:rsidRPr="009C79CA">
        <w:rPr>
          <w:rFonts w:cs="Arial"/>
        </w:rPr>
        <w:lastRenderedPageBreak/>
        <w:t>results</w:t>
      </w:r>
      <w:r w:rsidR="00BE789E">
        <w:rPr>
          <w:rFonts w:cs="Arial"/>
        </w:rPr>
        <w:t>,</w:t>
      </w:r>
      <w:r w:rsidR="009C79CA" w:rsidRPr="009C79CA">
        <w:rPr>
          <w:rFonts w:cs="Arial"/>
        </w:rPr>
        <w:t xml:space="preserve"> and this approach minimized the bias in the longitudinal analysis by not favoring a static treatment effect model.</w:t>
      </w:r>
    </w:p>
    <w:p w14:paraId="636F5CF1" w14:textId="77777777" w:rsidR="009C79CA" w:rsidRPr="009C79CA" w:rsidRDefault="009C79CA" w:rsidP="00C940EA">
      <w:pPr>
        <w:spacing w:line="360" w:lineRule="auto"/>
        <w:rPr>
          <w:rFonts w:eastAsia="Georgia" w:cs="Arial"/>
        </w:rPr>
      </w:pPr>
    </w:p>
    <w:p w14:paraId="424D77EC" w14:textId="77777777" w:rsidR="009C79CA" w:rsidRPr="00B0371E" w:rsidRDefault="009C79CA" w:rsidP="00C940EA">
      <w:pPr>
        <w:spacing w:line="360" w:lineRule="auto"/>
        <w:rPr>
          <w:rFonts w:cs="Arial"/>
          <w:b/>
          <w:bCs/>
          <w:iCs/>
          <w:rPrChange w:id="147" w:author="Dena McWain" w:date="2016-01-29T11:07:00Z">
            <w:rPr>
              <w:rFonts w:cs="Arial"/>
              <w:bCs/>
              <w:iCs/>
            </w:rPr>
          </w:rPrChange>
        </w:rPr>
      </w:pPr>
      <w:r w:rsidRPr="00B0371E">
        <w:rPr>
          <w:rFonts w:cs="Arial"/>
          <w:b/>
          <w:bCs/>
          <w:iCs/>
          <w:rPrChange w:id="148" w:author="Dena McWain" w:date="2016-01-29T11:07:00Z">
            <w:rPr>
              <w:rFonts w:cs="Arial"/>
              <w:bCs/>
              <w:iCs/>
            </w:rPr>
          </w:rPrChange>
        </w:rPr>
        <w:t>Statistical Analysis</w:t>
      </w:r>
    </w:p>
    <w:p w14:paraId="30FE6191" w14:textId="77777777" w:rsidR="006E2343" w:rsidRPr="009C79CA" w:rsidRDefault="006E2343" w:rsidP="00C940EA">
      <w:pPr>
        <w:spacing w:line="360" w:lineRule="auto"/>
        <w:rPr>
          <w:rFonts w:eastAsia="Georgia" w:cs="Arial"/>
        </w:rPr>
      </w:pPr>
    </w:p>
    <w:p w14:paraId="29F1C06F" w14:textId="62600D16" w:rsidR="009C79CA" w:rsidRDefault="009C79CA" w:rsidP="00C940EA">
      <w:pPr>
        <w:spacing w:line="360" w:lineRule="auto"/>
        <w:rPr>
          <w:rFonts w:cs="Arial"/>
        </w:rPr>
      </w:pPr>
      <w:r w:rsidRPr="009C79CA">
        <w:rPr>
          <w:rFonts w:cs="Arial"/>
        </w:rPr>
        <w:t>Output of the 4</w:t>
      </w:r>
      <w:del w:id="149" w:author="Dena McWain" w:date="2016-01-29T11:34:00Z">
        <w:r w:rsidRPr="009C79CA" w:rsidDel="00CA5737">
          <w:rPr>
            <w:rFonts w:cs="Arial"/>
          </w:rPr>
          <w:delText>-</w:delText>
        </w:r>
      </w:del>
      <w:r w:rsidRPr="009C79CA">
        <w:rPr>
          <w:rFonts w:cs="Arial"/>
        </w:rPr>
        <w:t>D segmentation process include</w:t>
      </w:r>
      <w:ins w:id="150" w:author="Dena McWain" w:date="2016-01-29T11:35:00Z">
        <w:r w:rsidR="00CA5737">
          <w:rPr>
            <w:rFonts w:cs="Arial"/>
          </w:rPr>
          <w:t>d</w:t>
        </w:r>
      </w:ins>
      <w:del w:id="151" w:author="Dena McWain" w:date="2016-01-29T11:35:00Z">
        <w:r w:rsidRPr="009C79CA" w:rsidDel="00CA5737">
          <w:rPr>
            <w:rFonts w:cs="Arial"/>
          </w:rPr>
          <w:delText>s</w:delText>
        </w:r>
      </w:del>
      <w:r w:rsidRPr="009C79CA">
        <w:rPr>
          <w:rFonts w:cs="Arial"/>
        </w:rPr>
        <w:t xml:space="preserve"> the posterior probability images </w:t>
      </w:r>
      <w:r w:rsidR="005900DB">
        <w:rPr>
          <w:rFonts w:cs="Arial"/>
        </w:rPr>
        <w:t>that</w:t>
      </w:r>
      <w:r w:rsidR="005900DB" w:rsidRPr="009C79CA">
        <w:rPr>
          <w:rFonts w:cs="Arial"/>
        </w:rPr>
        <w:t xml:space="preserve"> </w:t>
      </w:r>
      <w:r w:rsidRPr="009C79CA">
        <w:rPr>
          <w:rFonts w:cs="Arial"/>
        </w:rPr>
        <w:t>indicate</w:t>
      </w:r>
      <w:ins w:id="152" w:author="Dena McWain" w:date="2016-01-29T11:35:00Z">
        <w:r w:rsidR="00CA5737">
          <w:rPr>
            <w:rFonts w:cs="Arial"/>
          </w:rPr>
          <w:t>d</w:t>
        </w:r>
      </w:ins>
      <w:r w:rsidRPr="009C79CA">
        <w:rPr>
          <w:rFonts w:cs="Arial"/>
        </w:rPr>
        <w:t xml:space="preserve"> the probability </w:t>
      </w:r>
      <w:r w:rsidR="005900DB">
        <w:rPr>
          <w:rFonts w:cs="Arial"/>
        </w:rPr>
        <w:t xml:space="preserve">that </w:t>
      </w:r>
      <w:r w:rsidRPr="009C79CA">
        <w:rPr>
          <w:rFonts w:cs="Arial"/>
        </w:rPr>
        <w:t>a particular pixel belongs to a particular ventilation category.</w:t>
      </w:r>
      <w:r w:rsidR="00BA07A3">
        <w:rPr>
          <w:rFonts w:cs="Arial"/>
        </w:rPr>
        <w:t xml:space="preserve"> </w:t>
      </w:r>
      <w:r w:rsidR="009F484F">
        <w:rPr>
          <w:rFonts w:cs="Arial"/>
        </w:rPr>
        <w:t>T</w:t>
      </w:r>
      <w:r w:rsidRPr="009C79CA">
        <w:rPr>
          <w:rFonts w:cs="Arial"/>
        </w:rPr>
        <w:t xml:space="preserve">hese posterior probability images </w:t>
      </w:r>
      <w:r w:rsidR="009F484F">
        <w:rPr>
          <w:rFonts w:cs="Arial"/>
        </w:rPr>
        <w:t xml:space="preserve">were used </w:t>
      </w:r>
      <w:r w:rsidRPr="009C79CA">
        <w:rPr>
          <w:rFonts w:cs="Arial"/>
        </w:rPr>
        <w:t xml:space="preserve">to </w:t>
      </w:r>
      <w:r w:rsidR="005900DB" w:rsidRPr="009C79CA">
        <w:rPr>
          <w:rFonts w:cs="Arial"/>
        </w:rPr>
        <w:t>pro</w:t>
      </w:r>
      <w:r w:rsidR="005900DB">
        <w:rPr>
          <w:rFonts w:cs="Arial"/>
        </w:rPr>
        <w:t>duc</w:t>
      </w:r>
      <w:r w:rsidR="005900DB" w:rsidRPr="009C79CA">
        <w:rPr>
          <w:rFonts w:cs="Arial"/>
        </w:rPr>
        <w:t xml:space="preserve">e </w:t>
      </w:r>
      <w:r w:rsidR="005900DB">
        <w:rPr>
          <w:rFonts w:cs="Arial"/>
        </w:rPr>
        <w:t xml:space="preserve">a </w:t>
      </w:r>
      <w:r w:rsidRPr="009C79CA">
        <w:rPr>
          <w:rFonts w:cs="Arial"/>
        </w:rPr>
        <w:t>standard ventilation scale for each image.</w:t>
      </w:r>
      <w:r w:rsidR="00BA07A3">
        <w:rPr>
          <w:rFonts w:cs="Arial"/>
        </w:rPr>
        <w:t xml:space="preserve"> </w:t>
      </w:r>
      <w:r w:rsidRPr="009C79CA">
        <w:rPr>
          <w:rFonts w:cs="Arial"/>
        </w:rPr>
        <w:t xml:space="preserve">These scaled, expected ventilation images </w:t>
      </w:r>
      <w:r w:rsidR="005900DB">
        <w:rPr>
          <w:rFonts w:cs="Arial"/>
        </w:rPr>
        <w:t>we</w:t>
      </w:r>
      <w:r w:rsidR="005900DB" w:rsidRPr="009C79CA">
        <w:rPr>
          <w:rFonts w:cs="Arial"/>
        </w:rPr>
        <w:t xml:space="preserve">re </w:t>
      </w:r>
      <w:r w:rsidRPr="009C79CA">
        <w:rPr>
          <w:rFonts w:cs="Arial"/>
        </w:rPr>
        <w:t>calculated as follows:</w:t>
      </w:r>
    </w:p>
    <w:p w14:paraId="3A70241D" w14:textId="77777777" w:rsidR="00E86334" w:rsidRPr="009C79CA" w:rsidRDefault="00E86334" w:rsidP="00C940EA">
      <w:pPr>
        <w:spacing w:line="360" w:lineRule="auto"/>
        <w:rPr>
          <w:rFonts w:eastAsia="Georgia" w:cs="Arial"/>
        </w:rPr>
      </w:pPr>
    </w:p>
    <w:p w14:paraId="52C56BAC" w14:textId="498AE281" w:rsidR="00CD0A33" w:rsidRDefault="00CD0A33" w:rsidP="00C940EA">
      <w:pPr>
        <w:spacing w:line="360" w:lineRule="auto"/>
        <w:rPr>
          <w:rFonts w:cs="Arial"/>
        </w:rPr>
      </w:pPr>
      <w:r w:rsidRPr="00CD0A33">
        <w:rPr>
          <w:rFonts w:cs="Arial"/>
          <w:noProof/>
          <w:lang w:val="en-GB" w:eastAsia="en-GB"/>
        </w:rPr>
        <w:drawing>
          <wp:inline distT="0" distB="0" distL="0" distR="0" wp14:anchorId="68182E86" wp14:editId="43568B27">
            <wp:extent cx="4006312" cy="79093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789" cy="823599"/>
                    </a:xfrm>
                    <a:prstGeom prst="rect">
                      <a:avLst/>
                    </a:prstGeom>
                    <a:noFill/>
                    <a:ln>
                      <a:noFill/>
                    </a:ln>
                  </pic:spPr>
                </pic:pic>
              </a:graphicData>
            </a:graphic>
          </wp:inline>
        </w:drawing>
      </w:r>
    </w:p>
    <w:p w14:paraId="7B263271" w14:textId="30EFBDFF" w:rsidR="009C79CA" w:rsidRDefault="00CD0A33" w:rsidP="00C940EA">
      <w:pPr>
        <w:spacing w:line="360" w:lineRule="auto"/>
        <w:rPr>
          <w:rFonts w:cs="Arial"/>
        </w:rPr>
      </w:pP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r>
        <w:rPr>
          <w:rFonts w:cs="Arial"/>
        </w:rPr>
        <w:tab/>
      </w:r>
      <w:commentRangeStart w:id="153"/>
      <w:r w:rsidR="00BA07A3">
        <w:rPr>
          <w:rFonts w:cs="Arial"/>
        </w:rPr>
        <w:t xml:space="preserve"> </w:t>
      </w:r>
      <w:r w:rsidR="009C79CA" w:rsidRPr="009C79CA">
        <w:rPr>
          <w:rFonts w:cs="Arial"/>
        </w:rPr>
        <w:t>(</w:t>
      </w:r>
      <w:r w:rsidR="00272D7B">
        <w:rPr>
          <w:rFonts w:cs="Arial"/>
        </w:rPr>
        <w:t xml:space="preserve">Equation </w:t>
      </w:r>
      <w:r w:rsidR="009C79CA" w:rsidRPr="009C79CA">
        <w:rPr>
          <w:rFonts w:cs="Arial"/>
        </w:rPr>
        <w:t>4)</w:t>
      </w:r>
      <w:commentRangeEnd w:id="153"/>
      <w:r>
        <w:rPr>
          <w:rStyle w:val="CommentReference"/>
        </w:rPr>
        <w:commentReference w:id="153"/>
      </w:r>
    </w:p>
    <w:p w14:paraId="036A04F4" w14:textId="77777777" w:rsidR="00E86334" w:rsidRPr="009C79CA" w:rsidRDefault="00E86334" w:rsidP="00C940EA">
      <w:pPr>
        <w:spacing w:line="360" w:lineRule="auto"/>
        <w:rPr>
          <w:rFonts w:eastAsia="Georgia" w:cs="Arial"/>
        </w:rPr>
      </w:pPr>
    </w:p>
    <w:p w14:paraId="154CA756" w14:textId="497A61A5" w:rsidR="009C79CA" w:rsidRPr="00C012F7" w:rsidRDefault="009C79CA" w:rsidP="00C012F7">
      <w:pPr>
        <w:spacing w:before="28"/>
        <w:ind w:left="115"/>
        <w:rPr>
          <w:rFonts w:ascii="Symbol" w:eastAsia="Symbol" w:hAnsi="Symbol" w:cs="Symbol"/>
          <w:sz w:val="31"/>
          <w:szCs w:val="31"/>
        </w:rPr>
      </w:pPr>
      <w:proofErr w:type="gramStart"/>
      <w:r w:rsidRPr="009C79CA">
        <w:rPr>
          <w:rFonts w:cs="Arial"/>
        </w:rPr>
        <w:t>where</w:t>
      </w:r>
      <w:r w:rsidR="001B6552">
        <w:rPr>
          <w:rFonts w:cs="Arial"/>
        </w:rPr>
        <w:t>in</w:t>
      </w:r>
      <w:proofErr w:type="gramEnd"/>
      <w:r w:rsidRPr="009C79CA">
        <w:rPr>
          <w:rFonts w:cs="Arial"/>
        </w:rPr>
        <w:t xml:space="preserve"> </w:t>
      </w:r>
      <w:r w:rsidRPr="009C79CA">
        <w:rPr>
          <w:rFonts w:cs="Arial"/>
          <w:i/>
          <w:iCs/>
        </w:rPr>
        <w:t>L</w:t>
      </w:r>
      <w:r w:rsidRPr="009C79CA">
        <w:rPr>
          <w:rFonts w:cs="Arial"/>
        </w:rPr>
        <w:t xml:space="preserve"> is the total number of labels (as described above, we use</w:t>
      </w:r>
      <w:r w:rsidR="001B6552">
        <w:rPr>
          <w:rFonts w:cs="Arial"/>
        </w:rPr>
        <w:t>d</w:t>
      </w:r>
      <w:r w:rsidRPr="009C79CA">
        <w:rPr>
          <w:rFonts w:cs="Arial"/>
        </w:rPr>
        <w:t xml:space="preserve"> the label set  </w:t>
      </w:r>
      <w:r w:rsidR="007105CE">
        <w:rPr>
          <w:rFonts w:ascii="Times New Roman" w:hAnsi="Times New Roman"/>
          <w:i/>
          <w:position w:val="1"/>
        </w:rPr>
        <w:t>l</w:t>
      </w:r>
      <w:r w:rsidR="007105CE">
        <w:rPr>
          <w:rFonts w:ascii="Times New Roman" w:hAnsi="Times New Roman"/>
          <w:i/>
          <w:spacing w:val="-31"/>
          <w:position w:val="1"/>
        </w:rPr>
        <w:t> </w:t>
      </w:r>
      <w:r w:rsidR="007105CE" w:rsidRPr="007105CE">
        <w:rPr>
          <w:rFonts w:ascii="Symbol" w:eastAsia="Symbol" w:hAnsi="Symbol" w:cs="Symbol"/>
          <w:spacing w:val="-12"/>
          <w:position w:val="1"/>
        </w:rPr>
        <w:t></w:t>
      </w:r>
      <w:r w:rsidR="007105CE" w:rsidRPr="00C012F7">
        <w:rPr>
          <w:rFonts w:ascii="Symbol" w:eastAsia="Symbol" w:hAnsi="Symbol" w:cs="Symbol"/>
          <w:spacing w:val="-15"/>
        </w:rPr>
        <w:t></w:t>
      </w:r>
      <w:r w:rsidR="007105CE" w:rsidRPr="007105CE">
        <w:rPr>
          <w:rFonts w:ascii="Times New Roman" w:hAnsi="Times New Roman"/>
          <w:spacing w:val="-11"/>
          <w:position w:val="1"/>
        </w:rPr>
        <w:t>1,</w:t>
      </w:r>
      <w:r w:rsidR="007105CE" w:rsidRPr="007105CE">
        <w:rPr>
          <w:rFonts w:ascii="Times New Roman" w:hAnsi="Times New Roman"/>
          <w:spacing w:val="-49"/>
          <w:position w:val="1"/>
        </w:rPr>
        <w:t xml:space="preserve"> </w:t>
      </w:r>
      <w:r w:rsidR="007105CE" w:rsidRPr="007105CE">
        <w:rPr>
          <w:rFonts w:ascii="Times New Roman" w:hAnsi="Times New Roman"/>
          <w:spacing w:val="-1"/>
          <w:position w:val="1"/>
        </w:rPr>
        <w:t>2,</w:t>
      </w:r>
      <w:r w:rsidR="007105CE" w:rsidRPr="007105CE">
        <w:rPr>
          <w:rFonts w:ascii="Times New Roman" w:hAnsi="Times New Roman"/>
          <w:spacing w:val="-46"/>
          <w:position w:val="1"/>
        </w:rPr>
        <w:t xml:space="preserve"> </w:t>
      </w:r>
      <w:r w:rsidR="007105CE" w:rsidRPr="007105CE">
        <w:rPr>
          <w:rFonts w:ascii="Times New Roman" w:hAnsi="Times New Roman"/>
          <w:spacing w:val="-9"/>
          <w:position w:val="1"/>
        </w:rPr>
        <w:t>3,</w:t>
      </w:r>
      <w:r w:rsidR="007105CE" w:rsidRPr="007105CE">
        <w:rPr>
          <w:rFonts w:ascii="Times New Roman" w:hAnsi="Times New Roman"/>
          <w:spacing w:val="-45"/>
          <w:position w:val="1"/>
        </w:rPr>
        <w:t xml:space="preserve"> </w:t>
      </w:r>
      <w:r w:rsidR="007105CE" w:rsidRPr="007105CE">
        <w:rPr>
          <w:rFonts w:ascii="Times New Roman" w:hAnsi="Times New Roman"/>
          <w:spacing w:val="4"/>
          <w:position w:val="1"/>
        </w:rPr>
        <w:t>4</w:t>
      </w:r>
      <w:r w:rsidR="007105CE" w:rsidRPr="00C012F7">
        <w:rPr>
          <w:rFonts w:ascii="Symbol" w:eastAsia="Symbol" w:hAnsi="Symbol" w:cs="Symbol"/>
          <w:spacing w:val="5"/>
        </w:rPr>
        <w:t></w:t>
      </w:r>
      <w:r w:rsidR="007105CE" w:rsidRPr="00C012F7">
        <w:rPr>
          <w:rFonts w:ascii="Symbol" w:eastAsia="Symbol" w:hAnsi="Symbol" w:cs="Symbol"/>
        </w:rPr>
        <w:t></w:t>
      </w:r>
      <w:r w:rsidRPr="007105CE">
        <w:rPr>
          <w:rFonts w:cs="Arial"/>
        </w:rPr>
        <w:t>to</w:t>
      </w:r>
      <w:r w:rsidRPr="009C79CA">
        <w:rPr>
          <w:rFonts w:cs="Arial"/>
        </w:rPr>
        <w:t xml:space="preserve"> describe the ventilation classes)</w:t>
      </w:r>
      <w:ins w:id="154" w:author="Dena McWain" w:date="2016-01-29T11:41:00Z">
        <w:r w:rsidR="003113EC">
          <w:rPr>
            <w:rFonts w:cs="Arial"/>
          </w:rPr>
          <w:t>,</w:t>
        </w:r>
      </w:ins>
      <w:r w:rsidRPr="009C79CA">
        <w:rPr>
          <w:rFonts w:cs="Arial"/>
        </w:rPr>
        <w:t xml:space="preserve"> and </w:t>
      </w:r>
      <w:r w:rsidR="007105CE" w:rsidRPr="007105CE">
        <w:rPr>
          <w:rFonts w:ascii="Times New Roman" w:hAnsi="Times New Roman"/>
          <w:spacing w:val="5"/>
          <w:position w:val="1"/>
        </w:rPr>
        <w:t xml:space="preserve"> </w:t>
      </w:r>
      <w:proofErr w:type="spellStart"/>
      <w:r w:rsidR="007105CE" w:rsidRPr="00C012F7">
        <w:rPr>
          <w:rFonts w:cs="Arial"/>
          <w:spacing w:val="5"/>
          <w:position w:val="1"/>
        </w:rPr>
        <w:t>Pr</w:t>
      </w:r>
      <w:proofErr w:type="spellEnd"/>
      <w:r w:rsidR="007105CE" w:rsidRPr="00C012F7">
        <w:rPr>
          <w:rFonts w:ascii="Symbol" w:eastAsia="Symbol" w:hAnsi="Symbol" w:cs="Symbol"/>
          <w:spacing w:val="6"/>
        </w:rPr>
        <w:t></w:t>
      </w:r>
      <w:r w:rsidR="007105CE" w:rsidRPr="00C012F7">
        <w:rPr>
          <w:rFonts w:cs="Arial"/>
          <w:i/>
          <w:spacing w:val="5"/>
          <w:position w:val="1"/>
        </w:rPr>
        <w:t>l</w:t>
      </w:r>
      <w:r w:rsidR="007105CE" w:rsidRPr="00C012F7">
        <w:rPr>
          <w:rFonts w:cs="Arial"/>
          <w:i/>
          <w:spacing w:val="-33"/>
          <w:position w:val="1"/>
        </w:rPr>
        <w:t xml:space="preserve"> </w:t>
      </w:r>
      <w:r w:rsidR="007105CE" w:rsidRPr="00C012F7">
        <w:rPr>
          <w:rFonts w:cs="Arial"/>
          <w:position w:val="1"/>
        </w:rPr>
        <w:t>|</w:t>
      </w:r>
      <w:r w:rsidR="007105CE" w:rsidRPr="007105CE">
        <w:rPr>
          <w:rFonts w:ascii="Times New Roman" w:hAnsi="Times New Roman"/>
          <w:spacing w:val="-33"/>
          <w:position w:val="1"/>
        </w:rPr>
        <w:t xml:space="preserve"> </w:t>
      </w:r>
      <w:r w:rsidR="007105CE" w:rsidRPr="00C012F7">
        <w:rPr>
          <w:rFonts w:cs="Arial"/>
          <w:i/>
          <w:spacing w:val="6"/>
          <w:position w:val="1"/>
        </w:rPr>
        <w:t>I</w:t>
      </w:r>
      <w:r w:rsidR="007105CE" w:rsidRPr="00C012F7">
        <w:rPr>
          <w:rFonts w:cs="Arial"/>
          <w:i/>
          <w:spacing w:val="6"/>
          <w:position w:val="-4"/>
        </w:rPr>
        <w:t>v</w:t>
      </w:r>
      <w:r w:rsidR="007105CE" w:rsidRPr="00C012F7">
        <w:rPr>
          <w:rFonts w:ascii="Times New Roman" w:hAnsi="Times New Roman"/>
          <w:i/>
          <w:spacing w:val="-17"/>
          <w:position w:val="-4"/>
        </w:rPr>
        <w:t xml:space="preserve"> </w:t>
      </w:r>
      <w:r w:rsidR="007105CE" w:rsidRPr="00C012F7">
        <w:rPr>
          <w:rFonts w:ascii="Symbol" w:eastAsia="Symbol" w:hAnsi="Symbol" w:cs="Symbol"/>
        </w:rPr>
        <w:t></w:t>
      </w:r>
      <w:r w:rsidR="007105CE" w:rsidRPr="00C012F7">
        <w:rPr>
          <w:rFonts w:ascii="Symbol" w:eastAsia="Symbol" w:hAnsi="Symbol" w:cs="Symbol"/>
        </w:rPr>
        <w:t></w:t>
      </w:r>
      <w:r w:rsidR="001B6552">
        <w:rPr>
          <w:rFonts w:cs="Arial"/>
        </w:rPr>
        <w:t>wa</w:t>
      </w:r>
      <w:r w:rsidRPr="009C79CA">
        <w:rPr>
          <w:rFonts w:cs="Arial"/>
        </w:rPr>
        <w:t xml:space="preserve">s the posterior probability at voxel </w:t>
      </w:r>
      <w:r w:rsidRPr="001B6552">
        <w:rPr>
          <w:rFonts w:cs="Arial"/>
          <w:i/>
          <w:iCs/>
        </w:rPr>
        <w:t>v</w:t>
      </w:r>
      <w:r w:rsidRPr="009C79CA">
        <w:rPr>
          <w:rFonts w:cs="Arial"/>
        </w:rPr>
        <w:t xml:space="preserve"> (</w:t>
      </w:r>
      <w:proofErr w:type="spellStart"/>
      <w:r w:rsidRPr="009C79CA">
        <w:rPr>
          <w:rFonts w:cs="Arial"/>
        </w:rPr>
        <w:t>i</w:t>
      </w:r>
      <w:del w:id="155" w:author="Dena McWain" w:date="2016-01-29T11:41:00Z">
        <w:r w:rsidRPr="009C79CA" w:rsidDel="003113EC">
          <w:rPr>
            <w:rFonts w:cs="Arial"/>
          </w:rPr>
          <w:delText>.</w:delText>
        </w:r>
      </w:del>
      <w:r w:rsidRPr="009C79CA">
        <w:rPr>
          <w:rFonts w:cs="Arial"/>
        </w:rPr>
        <w:t>e</w:t>
      </w:r>
      <w:proofErr w:type="spellEnd"/>
      <w:del w:id="156" w:author="Dena McWain" w:date="2016-01-29T11:41:00Z">
        <w:r w:rsidRPr="009C79CA" w:rsidDel="003113EC">
          <w:rPr>
            <w:rFonts w:cs="Arial"/>
          </w:rPr>
          <w:delText>.</w:delText>
        </w:r>
      </w:del>
      <w:r w:rsidR="006E2343">
        <w:rPr>
          <w:rFonts w:cs="Arial"/>
        </w:rPr>
        <w:t>,</w:t>
      </w:r>
      <w:r w:rsidRPr="009C79CA">
        <w:rPr>
          <w:rFonts w:cs="Arial"/>
        </w:rPr>
        <w:t xml:space="preserve"> the probability that voxel </w:t>
      </w:r>
      <w:r w:rsidRPr="001B6552">
        <w:rPr>
          <w:rFonts w:cs="Arial"/>
          <w:i/>
          <w:iCs/>
        </w:rPr>
        <w:t>v</w:t>
      </w:r>
      <w:r w:rsidRPr="009C79CA">
        <w:rPr>
          <w:rFonts w:cs="Arial"/>
        </w:rPr>
        <w:t xml:space="preserve"> has label </w:t>
      </w:r>
      <w:r w:rsidRPr="009C79CA">
        <w:rPr>
          <w:rFonts w:cs="Arial"/>
          <w:i/>
          <w:iCs/>
        </w:rPr>
        <w:t>l</w:t>
      </w:r>
      <w:r w:rsidR="00F52C10">
        <w:rPr>
          <w:rFonts w:cs="Arial"/>
          <w:iCs/>
        </w:rPr>
        <w:t>,</w:t>
      </w:r>
      <w:r w:rsidRPr="009C79CA">
        <w:rPr>
          <w:rFonts w:cs="Arial"/>
        </w:rPr>
        <w:t xml:space="preserve"> given its intensity value </w:t>
      </w:r>
      <w:r w:rsidRPr="009C79CA">
        <w:rPr>
          <w:rFonts w:cs="Arial"/>
          <w:i/>
          <w:iCs/>
        </w:rPr>
        <w:t>I</w:t>
      </w:r>
      <w:r w:rsidRPr="009C79CA">
        <w:rPr>
          <w:rFonts w:cs="Arial"/>
        </w:rPr>
        <w:t>).</w:t>
      </w:r>
    </w:p>
    <w:p w14:paraId="38BC458A" w14:textId="2C9EB9CB" w:rsidR="009C79CA" w:rsidRDefault="009C79CA" w:rsidP="00C940EA">
      <w:pPr>
        <w:spacing w:line="360" w:lineRule="auto"/>
        <w:rPr>
          <w:rFonts w:eastAsia="Georgia" w:cs="Arial"/>
        </w:rPr>
      </w:pPr>
      <w:r w:rsidRPr="009C79CA">
        <w:rPr>
          <w:rFonts w:eastAsia="Georgia" w:cs="Arial"/>
        </w:rPr>
        <w:tab/>
        <w:t xml:space="preserve">To account for any residual registration misalignments, the expected ventilation maps </w:t>
      </w:r>
      <w:r w:rsidR="0061723E">
        <w:rPr>
          <w:rFonts w:eastAsia="Georgia" w:cs="Arial"/>
        </w:rPr>
        <w:t>we</w:t>
      </w:r>
      <w:r w:rsidRPr="009C79CA">
        <w:rPr>
          <w:rFonts w:eastAsia="Georgia" w:cs="Arial"/>
        </w:rPr>
        <w:t xml:space="preserve">re smoothed prior to </w:t>
      </w:r>
      <w:proofErr w:type="spellStart"/>
      <w:r w:rsidRPr="009C79CA">
        <w:rPr>
          <w:rFonts w:eastAsia="Georgia" w:cs="Arial"/>
        </w:rPr>
        <w:t>voxelwise</w:t>
      </w:r>
      <w:proofErr w:type="spellEnd"/>
      <w:r w:rsidRPr="009C79CA">
        <w:rPr>
          <w:rFonts w:eastAsia="Georgia" w:cs="Arial"/>
        </w:rPr>
        <w:t xml:space="preserve"> regression.</w:t>
      </w:r>
      <w:r w:rsidR="00BA07A3">
        <w:rPr>
          <w:rFonts w:eastAsia="Georgia" w:cs="Arial"/>
        </w:rPr>
        <w:t xml:space="preserve"> </w:t>
      </w:r>
      <w:r w:rsidRPr="009C79CA">
        <w:rPr>
          <w:rFonts w:eastAsia="Georgia" w:cs="Arial"/>
        </w:rPr>
        <w:t xml:space="preserve">Correlation </w:t>
      </w:r>
      <w:r w:rsidR="006E2343">
        <w:rPr>
          <w:rFonts w:eastAsia="Georgia" w:cs="Arial"/>
        </w:rPr>
        <w:t>wa</w:t>
      </w:r>
      <w:r w:rsidR="006E2343" w:rsidRPr="009C79CA">
        <w:rPr>
          <w:rFonts w:eastAsia="Georgia" w:cs="Arial"/>
        </w:rPr>
        <w:t xml:space="preserve">s </w:t>
      </w:r>
      <w:r w:rsidRPr="009C79CA">
        <w:rPr>
          <w:rFonts w:eastAsia="Georgia" w:cs="Arial"/>
        </w:rPr>
        <w:t>then performed longitudinally at each voxel with the simplified treatment hypothesis.</w:t>
      </w:r>
      <w:r w:rsidR="00BA07A3">
        <w:rPr>
          <w:rFonts w:eastAsia="Georgia" w:cs="Arial"/>
        </w:rPr>
        <w:t xml:space="preserve"> </w:t>
      </w:r>
    </w:p>
    <w:p w14:paraId="604A7C9B" w14:textId="77777777" w:rsidR="00D53F7D" w:rsidRPr="009C79CA" w:rsidRDefault="00D53F7D" w:rsidP="00C940EA">
      <w:pPr>
        <w:spacing w:line="360" w:lineRule="auto"/>
        <w:rPr>
          <w:rFonts w:eastAsia="Georgia" w:cs="Arial"/>
          <w:b/>
          <w:bCs/>
          <w:i/>
          <w:iCs/>
        </w:rPr>
      </w:pPr>
    </w:p>
    <w:p w14:paraId="29C49AEC" w14:textId="77777777" w:rsidR="009C79CA" w:rsidRPr="009C79CA" w:rsidRDefault="009C79CA" w:rsidP="00C940EA">
      <w:pPr>
        <w:spacing w:line="360" w:lineRule="auto"/>
        <w:rPr>
          <w:rFonts w:eastAsia="Georgia" w:cs="Arial"/>
          <w:b/>
          <w:bCs/>
        </w:rPr>
      </w:pPr>
      <w:r w:rsidRPr="009C79CA">
        <w:rPr>
          <w:rFonts w:cs="Arial"/>
          <w:b/>
          <w:bCs/>
          <w:i/>
          <w:iCs/>
        </w:rPr>
        <w:t xml:space="preserve"> </w:t>
      </w:r>
    </w:p>
    <w:p w14:paraId="767816C3" w14:textId="77777777" w:rsidR="009C79CA" w:rsidRDefault="009C79CA" w:rsidP="00C940EA">
      <w:pPr>
        <w:spacing w:line="360" w:lineRule="auto"/>
        <w:rPr>
          <w:rFonts w:cs="Arial"/>
          <w:b/>
          <w:bCs/>
        </w:rPr>
      </w:pPr>
      <w:r w:rsidRPr="009C79CA">
        <w:rPr>
          <w:rFonts w:cs="Arial"/>
          <w:b/>
          <w:bCs/>
        </w:rPr>
        <w:t>RESULTS</w:t>
      </w:r>
    </w:p>
    <w:p w14:paraId="780E3E88" w14:textId="77777777" w:rsidR="00634977" w:rsidRDefault="00634977" w:rsidP="00C940EA">
      <w:pPr>
        <w:spacing w:line="360" w:lineRule="auto"/>
        <w:rPr>
          <w:rFonts w:eastAsia="Georgia" w:cs="Arial"/>
        </w:rPr>
      </w:pPr>
    </w:p>
    <w:p w14:paraId="678B2777" w14:textId="4795B1AA" w:rsidR="0088474E" w:rsidRPr="006E0084" w:rsidRDefault="00B5093C" w:rsidP="0088474E">
      <w:pPr>
        <w:spacing w:line="360" w:lineRule="auto"/>
        <w:rPr>
          <w:rFonts w:eastAsia="Georgia" w:cs="Arial"/>
        </w:rPr>
      </w:pPr>
      <w:r>
        <w:rPr>
          <w:rFonts w:eastAsia="Georgia" w:cs="Arial"/>
          <w:color w:val="FF0000"/>
        </w:rPr>
        <w:tab/>
      </w:r>
      <w:r w:rsidR="0088474E" w:rsidRPr="006E0084">
        <w:rPr>
          <w:rFonts w:eastAsia="Georgia" w:cs="Arial"/>
        </w:rPr>
        <w:t xml:space="preserve">Eight patients completed the study. For every patient, a template was created from the </w:t>
      </w:r>
      <w:r w:rsidR="0088474E" w:rsidRPr="006E0084">
        <w:rPr>
          <w:rFonts w:eastAsia="Georgia" w:cs="Arial"/>
          <w:vertAlign w:val="superscript"/>
        </w:rPr>
        <w:t>3</w:t>
      </w:r>
      <w:r w:rsidR="0088474E" w:rsidRPr="006E0084">
        <w:rPr>
          <w:rFonts w:eastAsia="Georgia" w:cs="Arial"/>
        </w:rPr>
        <w:t xml:space="preserve">He and </w:t>
      </w:r>
      <w:r w:rsidR="0088474E" w:rsidRPr="006E0084">
        <w:rPr>
          <w:rFonts w:eastAsia="Georgia" w:cs="Arial"/>
          <w:vertAlign w:val="superscript"/>
        </w:rPr>
        <w:t>1</w:t>
      </w:r>
      <w:r w:rsidR="0088474E" w:rsidRPr="006E0084">
        <w:rPr>
          <w:rFonts w:eastAsia="Georgia" w:cs="Arial"/>
        </w:rPr>
        <w:t>H data from each of the 5 time points to provide a normalized patient-</w:t>
      </w:r>
      <w:r w:rsidR="0088474E" w:rsidRPr="006E0084">
        <w:rPr>
          <w:rFonts w:eastAsia="Georgia" w:cs="Arial"/>
        </w:rPr>
        <w:lastRenderedPageBreak/>
        <w:t xml:space="preserve">specific space for subsequent statistical analysis of the longitudinal data. The template construction algorithm described by </w:t>
      </w:r>
      <w:proofErr w:type="spellStart"/>
      <w:r w:rsidR="0088474E" w:rsidRPr="006E0084">
        <w:rPr>
          <w:rFonts w:eastAsia="Georgia" w:cs="Arial"/>
        </w:rPr>
        <w:t>Avants</w:t>
      </w:r>
      <w:proofErr w:type="spellEnd"/>
      <w:r w:rsidR="0088474E" w:rsidRPr="006E0084">
        <w:rPr>
          <w:rFonts w:eastAsia="Georgia" w:cs="Arial"/>
        </w:rPr>
        <w:t xml:space="preserve"> et al</w:t>
      </w:r>
      <w:del w:id="157" w:author="Dena McWain" w:date="2016-01-29T11:42:00Z">
        <w:r w:rsidR="0088474E" w:rsidRPr="006E0084" w:rsidDel="003113EC">
          <w:rPr>
            <w:rFonts w:eastAsia="Georgia" w:cs="Arial"/>
          </w:rPr>
          <w:delText>.</w:delText>
        </w:r>
      </w:del>
      <w:r w:rsidR="0088474E" w:rsidRPr="006E0084">
        <w:rPr>
          <w:rFonts w:eastAsia="Georgia" w:cs="Arial"/>
        </w:rPr>
        <w:t xml:space="preserve"> (</w:t>
      </w:r>
      <w:commentRangeStart w:id="158"/>
      <w:r w:rsidR="0088474E" w:rsidRPr="006E0084">
        <w:rPr>
          <w:rFonts w:eastAsia="Georgia" w:cs="Arial"/>
        </w:rPr>
        <w:t>2</w:t>
      </w:r>
      <w:del w:id="159" w:author="Infusion Communications" w:date="2016-01-29T16:13:00Z">
        <w:r w:rsidR="0088474E" w:rsidRPr="006E0084" w:rsidDel="00882A15">
          <w:rPr>
            <w:rFonts w:eastAsia="Georgia" w:cs="Arial"/>
          </w:rPr>
          <w:delText>8</w:delText>
        </w:r>
        <w:commentRangeEnd w:id="158"/>
        <w:r w:rsidR="00333206" w:rsidDel="00882A15">
          <w:rPr>
            <w:rStyle w:val="CommentReference"/>
          </w:rPr>
          <w:commentReference w:id="158"/>
        </w:r>
        <w:r w:rsidR="0088474E" w:rsidRPr="006E0084" w:rsidDel="00882A15">
          <w:rPr>
            <w:rFonts w:eastAsia="Georgia" w:cs="Arial"/>
          </w:rPr>
          <w:delText>)</w:delText>
        </w:r>
      </w:del>
      <w:ins w:id="160" w:author="Infusion Communications" w:date="2016-01-29T16:13:00Z">
        <w:r w:rsidR="00882A15">
          <w:rPr>
            <w:rFonts w:eastAsia="Georgia" w:cs="Arial"/>
          </w:rPr>
          <w:t>9</w:t>
        </w:r>
      </w:ins>
      <w:r w:rsidR="0088474E" w:rsidRPr="006E0084">
        <w:rPr>
          <w:rFonts w:eastAsia="Georgia" w:cs="Arial"/>
        </w:rPr>
        <w:t>, normally related to T1-weighted brain data</w:t>
      </w:r>
      <w:ins w:id="161" w:author="Dena McWain" w:date="2016-01-29T11:42:00Z">
        <w:r w:rsidR="003113EC">
          <w:rPr>
            <w:rFonts w:eastAsia="Georgia" w:cs="Arial"/>
          </w:rPr>
          <w:t>,</w:t>
        </w:r>
      </w:ins>
      <w:r w:rsidR="0088474E" w:rsidRPr="006E0084">
        <w:rPr>
          <w:rFonts w:eastAsia="Georgia" w:cs="Arial"/>
        </w:rPr>
        <w:t xml:space="preserve"> was applied to </w:t>
      </w:r>
      <w:r w:rsidRPr="006E0084">
        <w:rPr>
          <w:rFonts w:eastAsia="Georgia" w:cs="Arial"/>
        </w:rPr>
        <w:t xml:space="preserve">the </w:t>
      </w:r>
      <w:r w:rsidR="0088474E" w:rsidRPr="006E0084">
        <w:rPr>
          <w:rFonts w:eastAsia="Georgia" w:cs="Arial"/>
        </w:rPr>
        <w:t xml:space="preserve">pulmonary data. </w:t>
      </w:r>
      <w:r w:rsidRPr="006E0084">
        <w:rPr>
          <w:rFonts w:eastAsia="Georgia" w:cs="Arial"/>
        </w:rPr>
        <w:t>T</w:t>
      </w:r>
      <w:r w:rsidR="0088474E" w:rsidRPr="006E0084">
        <w:rPr>
          <w:rFonts w:eastAsia="Georgia" w:cs="Arial"/>
        </w:rPr>
        <w:t xml:space="preserve">he simultaneous acquisition of the </w:t>
      </w:r>
      <w:r w:rsidR="0088474E" w:rsidRPr="006E0084">
        <w:rPr>
          <w:rFonts w:eastAsia="Georgia" w:cs="Arial"/>
          <w:vertAlign w:val="superscript"/>
        </w:rPr>
        <w:t>3</w:t>
      </w:r>
      <w:r w:rsidR="0088474E" w:rsidRPr="006E0084">
        <w:rPr>
          <w:rFonts w:eastAsia="Georgia" w:cs="Arial"/>
        </w:rPr>
        <w:t xml:space="preserve">He and </w:t>
      </w:r>
      <w:r w:rsidR="0088474E" w:rsidRPr="006E0084">
        <w:rPr>
          <w:rFonts w:eastAsia="Georgia" w:cs="Arial"/>
          <w:vertAlign w:val="superscript"/>
        </w:rPr>
        <w:t>1</w:t>
      </w:r>
      <w:r w:rsidR="0088474E" w:rsidRPr="006E0084">
        <w:rPr>
          <w:rFonts w:eastAsia="Georgia" w:cs="Arial"/>
        </w:rPr>
        <w:t xml:space="preserve">H MR images </w:t>
      </w:r>
      <w:r w:rsidR="002D5D4B" w:rsidRPr="006E0084">
        <w:rPr>
          <w:rFonts w:eastAsia="Georgia" w:cs="Arial"/>
        </w:rPr>
        <w:t>allowed</w:t>
      </w:r>
      <w:r w:rsidR="0088474E" w:rsidRPr="006E0084">
        <w:rPr>
          <w:rFonts w:eastAsia="Georgia" w:cs="Arial"/>
        </w:rPr>
        <w:t xml:space="preserve"> multimodal processing (</w:t>
      </w:r>
      <w:ins w:id="162" w:author="Infusion Communications" w:date="2016-01-29T16:14:00Z">
        <w:r w:rsidR="00882A15">
          <w:rPr>
            <w:rFonts w:eastAsia="Georgia" w:cs="Arial"/>
          </w:rPr>
          <w:t>30</w:t>
        </w:r>
      </w:ins>
      <w:del w:id="163" w:author="Infusion Communications" w:date="2016-01-29T16:13:00Z">
        <w:r w:rsidR="0088474E" w:rsidRPr="006E0084" w:rsidDel="00882A15">
          <w:rPr>
            <w:rFonts w:eastAsia="Georgia" w:cs="Arial"/>
          </w:rPr>
          <w:delText>29</w:delText>
        </w:r>
      </w:del>
      <w:r w:rsidR="0088474E" w:rsidRPr="006E0084">
        <w:rPr>
          <w:rFonts w:eastAsia="Georgia" w:cs="Arial"/>
        </w:rPr>
        <w:t xml:space="preserve">) in which both modalities </w:t>
      </w:r>
      <w:r w:rsidR="002D5D4B" w:rsidRPr="006E0084">
        <w:rPr>
          <w:rFonts w:eastAsia="Georgia" w:cs="Arial"/>
        </w:rPr>
        <w:t>we</w:t>
      </w:r>
      <w:r w:rsidR="0088474E" w:rsidRPr="006E0084">
        <w:rPr>
          <w:rFonts w:eastAsia="Georgia" w:cs="Arial"/>
        </w:rPr>
        <w:t xml:space="preserve">re used to coordinate the data </w:t>
      </w:r>
      <w:r w:rsidR="002D5D4B" w:rsidRPr="006E0084">
        <w:rPr>
          <w:rFonts w:eastAsia="Georgia" w:cs="Arial"/>
        </w:rPr>
        <w:t xml:space="preserve">processing </w:t>
      </w:r>
      <w:r w:rsidR="0088474E" w:rsidRPr="006E0084">
        <w:rPr>
          <w:rFonts w:eastAsia="Georgia" w:cs="Arial"/>
        </w:rPr>
        <w:t xml:space="preserve">to simultaneously produce </w:t>
      </w:r>
      <w:r w:rsidR="0088474E" w:rsidRPr="006E0084">
        <w:rPr>
          <w:rFonts w:eastAsia="Georgia" w:cs="Arial"/>
          <w:vertAlign w:val="superscript"/>
        </w:rPr>
        <w:t>3</w:t>
      </w:r>
      <w:r w:rsidR="0088474E" w:rsidRPr="006E0084">
        <w:rPr>
          <w:rFonts w:eastAsia="Georgia" w:cs="Arial"/>
        </w:rPr>
        <w:t xml:space="preserve">He and </w:t>
      </w:r>
      <w:r w:rsidR="0088474E" w:rsidRPr="006E0084">
        <w:rPr>
          <w:rFonts w:eastAsia="Georgia" w:cs="Arial"/>
          <w:vertAlign w:val="superscript"/>
        </w:rPr>
        <w:t>1</w:t>
      </w:r>
      <w:r w:rsidR="0088474E" w:rsidRPr="006E0084">
        <w:rPr>
          <w:rFonts w:eastAsia="Georgia" w:cs="Arial"/>
        </w:rPr>
        <w:t>H templates. This process is illustrated in Fig</w:t>
      </w:r>
      <w:ins w:id="164" w:author="Dena McWain" w:date="2016-01-29T11:45:00Z">
        <w:r w:rsidR="003113EC">
          <w:rPr>
            <w:rFonts w:eastAsia="Georgia" w:cs="Arial"/>
          </w:rPr>
          <w:t>ure</w:t>
        </w:r>
      </w:ins>
      <w:del w:id="165" w:author="Dena McWain" w:date="2016-01-29T11:45:00Z">
        <w:r w:rsidR="0088474E" w:rsidRPr="006E0084" w:rsidDel="003113EC">
          <w:rPr>
            <w:rFonts w:eastAsia="Georgia" w:cs="Arial"/>
          </w:rPr>
          <w:delText>.</w:delText>
        </w:r>
      </w:del>
      <w:r w:rsidR="0088474E" w:rsidRPr="006E0084">
        <w:rPr>
          <w:rFonts w:eastAsia="Georgia" w:cs="Arial"/>
        </w:rPr>
        <w:t xml:space="preserve"> 1 for a single patient.</w:t>
      </w:r>
      <w:r w:rsidRPr="006E0084">
        <w:rPr>
          <w:rFonts w:eastAsia="Georgia" w:cs="Arial"/>
        </w:rPr>
        <w:t xml:space="preserve"> </w:t>
      </w:r>
      <w:r w:rsidR="0088474E" w:rsidRPr="006E0084">
        <w:rPr>
          <w:rFonts w:eastAsia="Georgia" w:cs="Arial"/>
        </w:rPr>
        <w:t xml:space="preserve">The alignment results of the simultaneous acquisition are shown by overlaying the faux color-rendered </w:t>
      </w:r>
      <w:r w:rsidR="0088474E" w:rsidRPr="006E0084">
        <w:rPr>
          <w:rFonts w:eastAsia="Georgia" w:cs="Arial"/>
          <w:vertAlign w:val="superscript"/>
        </w:rPr>
        <w:t>3</w:t>
      </w:r>
      <w:r w:rsidR="0088474E" w:rsidRPr="006E0084">
        <w:rPr>
          <w:rFonts w:eastAsia="Georgia" w:cs="Arial"/>
        </w:rPr>
        <w:t xml:space="preserve">He image over the grayscale </w:t>
      </w:r>
      <w:r w:rsidR="0088474E" w:rsidRPr="006E0084">
        <w:rPr>
          <w:rFonts w:eastAsia="Georgia" w:cs="Arial"/>
          <w:vertAlign w:val="superscript"/>
        </w:rPr>
        <w:t>1</w:t>
      </w:r>
      <w:r w:rsidR="0088474E" w:rsidRPr="006E0084">
        <w:rPr>
          <w:rFonts w:eastAsia="Georgia" w:cs="Arial"/>
        </w:rPr>
        <w:t>H image. The template was generated iteratively wherein the algorithm alternated between avera</w:t>
      </w:r>
      <w:r w:rsidR="001E104B" w:rsidRPr="006E0084">
        <w:rPr>
          <w:rFonts w:eastAsia="Georgia" w:cs="Arial"/>
        </w:rPr>
        <w:t xml:space="preserve">ging the registered images </w:t>
      </w:r>
      <w:r w:rsidR="0088474E" w:rsidRPr="006E0084">
        <w:rPr>
          <w:rFonts w:eastAsia="Georgia" w:cs="Arial"/>
        </w:rPr>
        <w:t>then registering each time point to the average image (</w:t>
      </w:r>
      <w:proofErr w:type="spellStart"/>
      <w:r w:rsidR="0088474E" w:rsidRPr="006E0084">
        <w:rPr>
          <w:rFonts w:eastAsia="Georgia" w:cs="Arial"/>
        </w:rPr>
        <w:t>i</w:t>
      </w:r>
      <w:del w:id="166" w:author="Dena McWain" w:date="2016-01-29T11:43:00Z">
        <w:r w:rsidR="0088474E" w:rsidRPr="006E0084" w:rsidDel="003113EC">
          <w:rPr>
            <w:rFonts w:eastAsia="Georgia" w:cs="Arial"/>
          </w:rPr>
          <w:delText>.</w:delText>
        </w:r>
      </w:del>
      <w:r w:rsidR="0088474E" w:rsidRPr="006E0084">
        <w:rPr>
          <w:rFonts w:eastAsia="Georgia" w:cs="Arial"/>
        </w:rPr>
        <w:t>e</w:t>
      </w:r>
      <w:proofErr w:type="spellEnd"/>
      <w:del w:id="167" w:author="Dena McWain" w:date="2016-01-29T11:43:00Z">
        <w:r w:rsidR="0088474E" w:rsidRPr="006E0084" w:rsidDel="003113EC">
          <w:rPr>
            <w:rFonts w:eastAsia="Georgia" w:cs="Arial"/>
          </w:rPr>
          <w:delText>.</w:delText>
        </w:r>
      </w:del>
      <w:r w:rsidR="0088474E" w:rsidRPr="006E0084">
        <w:rPr>
          <w:rFonts w:eastAsia="Georgia" w:cs="Arial"/>
        </w:rPr>
        <w:t>, template estimate).</w:t>
      </w:r>
    </w:p>
    <w:p w14:paraId="32187DAE" w14:textId="77777777" w:rsidR="0088474E" w:rsidRPr="006E0084" w:rsidRDefault="0088474E" w:rsidP="00C940EA">
      <w:pPr>
        <w:spacing w:line="360" w:lineRule="auto"/>
        <w:rPr>
          <w:rFonts w:eastAsia="Georgia" w:cs="Arial"/>
        </w:rPr>
      </w:pPr>
    </w:p>
    <w:p w14:paraId="1597F1A2" w14:textId="5E8A4D9F" w:rsidR="001E104B" w:rsidRPr="006E0084" w:rsidRDefault="00B5093C" w:rsidP="001E104B">
      <w:pPr>
        <w:spacing w:line="360" w:lineRule="auto"/>
        <w:rPr>
          <w:rFonts w:eastAsia="Georgia" w:cs="Arial"/>
        </w:rPr>
      </w:pPr>
      <w:r w:rsidRPr="006E0084">
        <w:rPr>
          <w:rFonts w:eastAsia="Georgia" w:cs="Arial"/>
        </w:rPr>
        <w:tab/>
      </w:r>
      <w:r w:rsidR="001E104B" w:rsidRPr="006E0084">
        <w:rPr>
          <w:rFonts w:eastAsia="Georgia" w:cs="Arial"/>
        </w:rPr>
        <w:t xml:space="preserve">After N4 inhomogeneity correction was applied to each of the 5 time point image volumes, </w:t>
      </w:r>
      <w:r w:rsidR="00965AB2">
        <w:rPr>
          <w:rFonts w:eastAsia="Georgia" w:cs="Arial"/>
        </w:rPr>
        <w:t>the individual</w:t>
      </w:r>
      <w:r w:rsidR="001E104B" w:rsidRPr="006E0084">
        <w:rPr>
          <w:rFonts w:eastAsia="Georgia" w:cs="Arial"/>
        </w:rPr>
        <w:t xml:space="preserve"> corrected 3</w:t>
      </w:r>
      <w:ins w:id="168" w:author="Dena McWain" w:date="2016-01-29T14:22:00Z">
        <w:r w:rsidR="004F33AC">
          <w:rPr>
            <w:rFonts w:eastAsia="Georgia" w:cs="Arial"/>
          </w:rPr>
          <w:t>-</w:t>
        </w:r>
      </w:ins>
      <w:r w:rsidR="001E104B" w:rsidRPr="006E0084">
        <w:rPr>
          <w:rFonts w:eastAsia="Georgia" w:cs="Arial"/>
        </w:rPr>
        <w:t>D images from time points 2 through 5 were intensity normalized to the first time point. The 5 resulting corrected and normalized 3</w:t>
      </w:r>
      <w:ins w:id="169" w:author="Dena McWain" w:date="2016-01-29T14:22:00Z">
        <w:r w:rsidR="004F33AC">
          <w:rPr>
            <w:rFonts w:eastAsia="Georgia" w:cs="Arial"/>
          </w:rPr>
          <w:t>-</w:t>
        </w:r>
      </w:ins>
      <w:r w:rsidR="001E104B" w:rsidRPr="006E0084">
        <w:rPr>
          <w:rFonts w:eastAsia="Georgia" w:cs="Arial"/>
        </w:rPr>
        <w:t>D images were then collated into a single, 4</w:t>
      </w:r>
      <w:ins w:id="170" w:author="Dena McWain" w:date="2016-01-29T14:21:00Z">
        <w:r w:rsidR="004F33AC">
          <w:rPr>
            <w:rFonts w:eastAsia="Georgia" w:cs="Arial"/>
          </w:rPr>
          <w:t>-</w:t>
        </w:r>
      </w:ins>
      <w:r w:rsidR="001E104B" w:rsidRPr="006E0084">
        <w:rPr>
          <w:rFonts w:eastAsia="Georgia" w:cs="Arial"/>
        </w:rPr>
        <w:t xml:space="preserve">D </w:t>
      </w:r>
      <w:proofErr w:type="spellStart"/>
      <w:r w:rsidR="001E104B" w:rsidRPr="006E0084">
        <w:rPr>
          <w:rFonts w:eastAsia="Georgia" w:cs="Arial"/>
        </w:rPr>
        <w:t>spatio</w:t>
      </w:r>
      <w:proofErr w:type="spellEnd"/>
      <w:r w:rsidR="001E104B" w:rsidRPr="006E0084">
        <w:rPr>
          <w:rFonts w:eastAsia="Georgia" w:cs="Arial"/>
        </w:rPr>
        <w:t>-temporal image, which was segmented using Atropos into 4 classes (</w:t>
      </w:r>
      <w:r w:rsidR="001E104B" w:rsidRPr="003113EC">
        <w:rPr>
          <w:rFonts w:eastAsia="Georgia" w:cs="Arial"/>
          <w:b/>
          <w:rPrChange w:id="171" w:author="Dena McWain" w:date="2016-01-29T11:47:00Z">
            <w:rPr>
              <w:rFonts w:eastAsia="Georgia" w:cs="Arial"/>
            </w:rPr>
          </w:rPrChange>
        </w:rPr>
        <w:t>Fig</w:t>
      </w:r>
      <w:ins w:id="172" w:author="Dena McWain" w:date="2016-01-29T11:47:00Z">
        <w:r w:rsidR="003113EC" w:rsidRPr="003113EC">
          <w:rPr>
            <w:rFonts w:eastAsia="Georgia" w:cs="Arial"/>
            <w:b/>
            <w:rPrChange w:id="173" w:author="Dena McWain" w:date="2016-01-29T11:47:00Z">
              <w:rPr>
                <w:rFonts w:eastAsia="Georgia" w:cs="Arial"/>
              </w:rPr>
            </w:rPrChange>
          </w:rPr>
          <w:t>ure</w:t>
        </w:r>
      </w:ins>
      <w:del w:id="174" w:author="Dena McWain" w:date="2016-01-29T11:48:00Z">
        <w:r w:rsidR="001E104B" w:rsidRPr="003113EC" w:rsidDel="00C537DC">
          <w:rPr>
            <w:rFonts w:eastAsia="Georgia" w:cs="Arial"/>
            <w:b/>
            <w:rPrChange w:id="175" w:author="Dena McWain" w:date="2016-01-29T11:47:00Z">
              <w:rPr>
                <w:rFonts w:eastAsia="Georgia" w:cs="Arial"/>
              </w:rPr>
            </w:rPrChange>
          </w:rPr>
          <w:delText>.</w:delText>
        </w:r>
      </w:del>
      <w:r w:rsidR="001E104B" w:rsidRPr="003113EC">
        <w:rPr>
          <w:rFonts w:eastAsia="Georgia" w:cs="Arial"/>
          <w:b/>
          <w:rPrChange w:id="176" w:author="Dena McWain" w:date="2016-01-29T11:47:00Z">
            <w:rPr>
              <w:rFonts w:eastAsia="Georgia" w:cs="Arial"/>
            </w:rPr>
          </w:rPrChange>
        </w:rPr>
        <w:t xml:space="preserve"> 2</w:t>
      </w:r>
      <w:r w:rsidR="001E104B" w:rsidRPr="006E0084">
        <w:rPr>
          <w:rFonts w:eastAsia="Georgia" w:cs="Arial"/>
        </w:rPr>
        <w:t>).</w:t>
      </w:r>
    </w:p>
    <w:p w14:paraId="22B4ADA2" w14:textId="77777777" w:rsidR="00B5093C" w:rsidRDefault="00B5093C" w:rsidP="00C012F7">
      <w:pPr>
        <w:keepNext/>
        <w:spacing w:line="360" w:lineRule="auto"/>
        <w:rPr>
          <w:rFonts w:eastAsia="Georgia" w:cs="Arial"/>
          <w:color w:val="FF0000"/>
        </w:rPr>
      </w:pPr>
    </w:p>
    <w:p w14:paraId="2481717D" w14:textId="6BAFDCD5" w:rsidR="00B5093C" w:rsidRDefault="00B5093C" w:rsidP="00C012F7">
      <w:pPr>
        <w:keepNext/>
        <w:spacing w:line="360" w:lineRule="auto"/>
        <w:rPr>
          <w:rFonts w:cs="Arial"/>
        </w:rPr>
      </w:pPr>
      <w:r>
        <w:rPr>
          <w:rFonts w:eastAsia="Georgia" w:cs="Arial"/>
          <w:color w:val="FF0000"/>
        </w:rPr>
        <w:tab/>
      </w:r>
      <w:r w:rsidR="009C79CA" w:rsidRPr="001834E7">
        <w:t xml:space="preserve">Following inhomogeneity correction and segmentation of the longitudinal image volumes for each of the </w:t>
      </w:r>
      <w:r w:rsidR="00CE26D0">
        <w:t>8</w:t>
      </w:r>
      <w:r w:rsidR="00CE26D0" w:rsidRPr="001834E7">
        <w:t xml:space="preserve"> </w:t>
      </w:r>
      <w:r w:rsidR="00050D3E">
        <w:t>patient</w:t>
      </w:r>
      <w:r w:rsidR="009C79CA" w:rsidRPr="001834E7">
        <w:t xml:space="preserve">s, expected ventilation image maps were created from the segmentation output using </w:t>
      </w:r>
      <w:r w:rsidR="00D23115">
        <w:t>Equation 4</w:t>
      </w:r>
      <w:r w:rsidR="009C79CA" w:rsidRPr="001834E7">
        <w:t>.</w:t>
      </w:r>
      <w:r w:rsidR="00BA07A3" w:rsidRPr="00A112DE">
        <w:t xml:space="preserve"> </w:t>
      </w:r>
      <w:r w:rsidR="009C79CA" w:rsidRPr="00A112DE">
        <w:t>Images were then smoothed</w:t>
      </w:r>
      <w:r w:rsidR="0061134F">
        <w:t>,</w:t>
      </w:r>
      <w:r w:rsidR="009C79CA" w:rsidRPr="00A112DE">
        <w:t xml:space="preserve"> as demonstrated in Fig</w:t>
      </w:r>
      <w:ins w:id="177" w:author="Dena McWain" w:date="2016-01-29T11:48:00Z">
        <w:r w:rsidR="00C537DC">
          <w:t>ure</w:t>
        </w:r>
      </w:ins>
      <w:del w:id="178" w:author="Dena McWain" w:date="2016-01-29T11:48:00Z">
        <w:r w:rsidR="009C79CA" w:rsidRPr="00A112DE" w:rsidDel="00C537DC">
          <w:delText>.</w:delText>
        </w:r>
      </w:del>
      <w:r w:rsidR="009C79CA" w:rsidRPr="00A112DE">
        <w:t xml:space="preserve"> 3</w:t>
      </w:r>
      <w:r w:rsidR="0061134F">
        <w:t>,</w:t>
      </w:r>
      <w:r w:rsidR="009C79CA" w:rsidRPr="00A112DE">
        <w:t xml:space="preserve"> to account for any registration inaccuracies.</w:t>
      </w:r>
      <w:r w:rsidR="00BA07A3" w:rsidRPr="00A112DE">
        <w:t xml:space="preserve"> </w:t>
      </w:r>
      <w:r w:rsidR="009C79CA" w:rsidRPr="00A112DE">
        <w:t xml:space="preserve">A volumetric correlation map was generated for each of the </w:t>
      </w:r>
      <w:r w:rsidR="00CE26D0">
        <w:t>8</w:t>
      </w:r>
      <w:r w:rsidR="00CE26D0" w:rsidRPr="00A112DE">
        <w:t xml:space="preserve"> </w:t>
      </w:r>
      <w:r w:rsidR="00050D3E">
        <w:t>patient</w:t>
      </w:r>
      <w:r w:rsidR="009C79CA" w:rsidRPr="00A112DE">
        <w:t xml:space="preserve">s by identifying positively and negatively correlated regions satisfying </w:t>
      </w:r>
      <w:r w:rsidR="00C34D80">
        <w:t>|</w:t>
      </w:r>
      <w:r w:rsidR="00C34D80" w:rsidRPr="00C012F7">
        <w:rPr>
          <w:i/>
        </w:rPr>
        <w:t>r</w:t>
      </w:r>
      <w:r w:rsidR="00C34D80">
        <w:t xml:space="preserve">| </w:t>
      </w:r>
      <w:r w:rsidR="00C34D80">
        <w:rPr>
          <w:rFonts w:cs="Arial"/>
        </w:rPr>
        <w:t>≥</w:t>
      </w:r>
      <w:r w:rsidR="00C34D80">
        <w:t xml:space="preserve">0.5 </w:t>
      </w:r>
      <w:r w:rsidR="009C79CA" w:rsidRPr="001834E7">
        <w:t>and</w:t>
      </w:r>
      <w:r w:rsidR="00BA07A3" w:rsidRPr="00A112DE">
        <w:t xml:space="preserve"> </w:t>
      </w:r>
      <w:r w:rsidR="00C34D80">
        <w:t>|</w:t>
      </w:r>
      <w:r w:rsidR="00C34D80">
        <w:rPr>
          <w:i/>
        </w:rPr>
        <w:t>ev</w:t>
      </w:r>
      <w:r w:rsidR="00C34D80" w:rsidRPr="00C012F7">
        <w:rPr>
          <w:i/>
          <w:vertAlign w:val="subscript"/>
        </w:rPr>
        <w:t>day3</w:t>
      </w:r>
      <w:r w:rsidR="00C34D80">
        <w:t> </w:t>
      </w:r>
      <w:r w:rsidR="00C34D80">
        <w:rPr>
          <w:rFonts w:cs="Arial"/>
          <w:i/>
        </w:rPr>
        <w:t>–</w:t>
      </w:r>
      <w:r w:rsidR="00C34D80" w:rsidRPr="00C012F7">
        <w:t> </w:t>
      </w:r>
      <w:r w:rsidR="00C34D80">
        <w:rPr>
          <w:i/>
        </w:rPr>
        <w:t>ev</w:t>
      </w:r>
      <w:r w:rsidR="00C34D80" w:rsidRPr="00C012F7">
        <w:rPr>
          <w:i/>
          <w:vertAlign w:val="subscript"/>
        </w:rPr>
        <w:t>day2</w:t>
      </w:r>
      <w:r w:rsidR="00C34D80">
        <w:rPr>
          <w:i/>
        </w:rPr>
        <w:t xml:space="preserve">| </w:t>
      </w:r>
      <w:r w:rsidR="00C34D80">
        <w:rPr>
          <w:rFonts w:cs="Arial"/>
        </w:rPr>
        <w:t>≥</w:t>
      </w:r>
      <w:r w:rsidR="00C34D80">
        <w:t>0.1</w:t>
      </w:r>
      <w:r w:rsidR="0061134F">
        <w:t>,</w:t>
      </w:r>
      <w:r w:rsidR="009C79CA" w:rsidRPr="001834E7">
        <w:t xml:space="preserve"> where</w:t>
      </w:r>
      <w:r w:rsidR="00CE26D0">
        <w:t>in</w:t>
      </w:r>
      <w:r w:rsidR="009C79CA" w:rsidRPr="001834E7">
        <w:t xml:space="preserve"> </w:t>
      </w:r>
      <w:r w:rsidR="00C34D80" w:rsidRPr="00C012F7">
        <w:rPr>
          <w:i/>
        </w:rPr>
        <w:t>r</w:t>
      </w:r>
      <w:r w:rsidR="009C79CA" w:rsidRPr="001834E7">
        <w:t xml:space="preserve"> is Pearson’</w:t>
      </w:r>
      <w:r w:rsidR="009C79CA" w:rsidRPr="00A112DE">
        <w:t>s correlation coefficient</w:t>
      </w:r>
      <w:ins w:id="179" w:author="Dena McWain" w:date="2016-01-29T11:49:00Z">
        <w:r w:rsidR="00C537DC">
          <w:t>,</w:t>
        </w:r>
      </w:ins>
      <w:r w:rsidR="009C79CA" w:rsidRPr="00A112DE">
        <w:t xml:space="preserve"> and </w:t>
      </w:r>
      <w:r w:rsidR="00C34D80">
        <w:rPr>
          <w:i/>
        </w:rPr>
        <w:t>ev</w:t>
      </w:r>
      <w:r w:rsidR="00C34D80" w:rsidRPr="00C74783">
        <w:rPr>
          <w:i/>
          <w:vertAlign w:val="subscript"/>
        </w:rPr>
        <w:t>day3</w:t>
      </w:r>
      <w:r w:rsidR="009C79CA" w:rsidRPr="001834E7">
        <w:t xml:space="preserve"> and </w:t>
      </w:r>
      <w:r w:rsidR="00C34D80">
        <w:rPr>
          <w:i/>
        </w:rPr>
        <w:t>ev</w:t>
      </w:r>
      <w:r w:rsidR="00C34D80" w:rsidRPr="00C74783">
        <w:rPr>
          <w:i/>
          <w:vertAlign w:val="subscript"/>
        </w:rPr>
        <w:t>day2</w:t>
      </w:r>
      <w:r w:rsidR="009C79CA" w:rsidRPr="001834E7">
        <w:t xml:space="preserve"> are the expected ventilation values at day</w:t>
      </w:r>
      <w:r w:rsidR="00CE26D0">
        <w:t>s</w:t>
      </w:r>
      <w:r w:rsidR="009C79CA" w:rsidRPr="001834E7">
        <w:t xml:space="preserve"> 3 and 2.</w:t>
      </w:r>
      <w:r w:rsidR="00BA07A3" w:rsidRPr="00A112DE">
        <w:t xml:space="preserve"> </w:t>
      </w:r>
      <w:r w:rsidR="0061134F">
        <w:t>In t</w:t>
      </w:r>
      <w:r w:rsidR="0061134F" w:rsidRPr="00A112DE">
        <w:t xml:space="preserve">he </w:t>
      </w:r>
      <w:r w:rsidR="009C79CA" w:rsidRPr="00A112DE">
        <w:t xml:space="preserve">relevant correlation map for </w:t>
      </w:r>
      <w:ins w:id="180" w:author="Infusion Communications" w:date="2016-01-29T16:18:00Z">
        <w:r w:rsidR="00882A15">
          <w:t xml:space="preserve">each </w:t>
        </w:r>
      </w:ins>
      <w:commentRangeStart w:id="181"/>
      <w:commentRangeStart w:id="182"/>
      <w:r w:rsidR="00CE26D0">
        <w:t>p</w:t>
      </w:r>
      <w:r w:rsidR="00D23115">
        <w:t>atient</w:t>
      </w:r>
      <w:ins w:id="183" w:author="Infusion Communications" w:date="2016-01-29T16:18:00Z">
        <w:r w:rsidR="00882A15">
          <w:t xml:space="preserve"> </w:t>
        </w:r>
      </w:ins>
      <w:del w:id="184" w:author="Infusion Communications" w:date="2016-01-29T16:18:00Z">
        <w:r w:rsidR="00D23115" w:rsidRPr="00A112DE" w:rsidDel="00882A15">
          <w:delText xml:space="preserve"> </w:delText>
        </w:r>
        <w:r w:rsidR="009C79CA" w:rsidRPr="00A112DE" w:rsidDel="00882A15">
          <w:delText>2</w:delText>
        </w:r>
        <w:commentRangeEnd w:id="181"/>
        <w:r w:rsidR="00CD3BFE" w:rsidDel="00882A15">
          <w:rPr>
            <w:rStyle w:val="CommentReference"/>
          </w:rPr>
          <w:commentReference w:id="181"/>
        </w:r>
        <w:commentRangeEnd w:id="182"/>
        <w:r w:rsidR="00882A15" w:rsidDel="00882A15">
          <w:rPr>
            <w:rStyle w:val="CommentReference"/>
          </w:rPr>
          <w:commentReference w:id="182"/>
        </w:r>
        <w:r w:rsidR="009C79CA" w:rsidRPr="00A112DE" w:rsidDel="00882A15">
          <w:delText xml:space="preserve"> </w:delText>
        </w:r>
      </w:del>
      <w:r w:rsidR="0061134F">
        <w:t>(</w:t>
      </w:r>
      <w:r w:rsidR="009C79CA" w:rsidRPr="00C537DC">
        <w:rPr>
          <w:b/>
          <w:rPrChange w:id="185" w:author="Dena McWain" w:date="2016-01-29T11:49:00Z">
            <w:rPr/>
          </w:rPrChange>
        </w:rPr>
        <w:t>Fig</w:t>
      </w:r>
      <w:ins w:id="186" w:author="Dena McWain" w:date="2016-01-29T11:49:00Z">
        <w:r w:rsidR="00C537DC" w:rsidRPr="00C537DC">
          <w:rPr>
            <w:b/>
            <w:rPrChange w:id="187" w:author="Dena McWain" w:date="2016-01-29T11:49:00Z">
              <w:rPr/>
            </w:rPrChange>
          </w:rPr>
          <w:t>ure</w:t>
        </w:r>
      </w:ins>
      <w:del w:id="188" w:author="Dena McWain" w:date="2016-01-29T11:49:00Z">
        <w:r w:rsidR="009C79CA" w:rsidRPr="00C537DC" w:rsidDel="00C537DC">
          <w:rPr>
            <w:b/>
            <w:rPrChange w:id="189" w:author="Dena McWain" w:date="2016-01-29T11:49:00Z">
              <w:rPr/>
            </w:rPrChange>
          </w:rPr>
          <w:delText>.</w:delText>
        </w:r>
      </w:del>
      <w:r w:rsidR="009C79CA" w:rsidRPr="00C537DC">
        <w:rPr>
          <w:b/>
          <w:rPrChange w:id="190" w:author="Dena McWain" w:date="2016-01-29T11:49:00Z">
            <w:rPr/>
          </w:rPrChange>
        </w:rPr>
        <w:t xml:space="preserve"> 4</w:t>
      </w:r>
      <w:r w:rsidR="0061134F">
        <w:t>)</w:t>
      </w:r>
      <w:r w:rsidR="00D23115">
        <w:t>,</w:t>
      </w:r>
      <w:r w:rsidR="009C79CA" w:rsidRPr="00A112DE">
        <w:t xml:space="preserve"> orange and blue differentiate the positively and negatively correlated regions, respectively. Subsequent analys</w:t>
      </w:r>
      <w:r w:rsidR="0061134F">
        <w:t>e</w:t>
      </w:r>
      <w:r w:rsidR="009C79CA" w:rsidRPr="00A112DE">
        <w:t xml:space="preserve">s included </w:t>
      </w:r>
      <w:r w:rsidR="0061134F">
        <w:t xml:space="preserve">the </w:t>
      </w:r>
      <w:r w:rsidR="009C79CA" w:rsidRPr="00A112DE">
        <w:t xml:space="preserve">calculation of positively and negatively correlated </w:t>
      </w:r>
      <w:proofErr w:type="spellStart"/>
      <w:ins w:id="191" w:author="Infusion Communications" w:date="2016-01-29T16:19:00Z">
        <w:r w:rsidR="00882A15">
          <w:t>sub</w:t>
        </w:r>
      </w:ins>
      <w:commentRangeStart w:id="192"/>
      <w:r w:rsidR="009C79CA" w:rsidRPr="00A112DE">
        <w:t>volumes</w:t>
      </w:r>
      <w:proofErr w:type="spellEnd"/>
      <w:r w:rsidR="009C79CA" w:rsidRPr="00A112DE">
        <w:t xml:space="preserve"> </w:t>
      </w:r>
      <w:commentRangeEnd w:id="192"/>
      <w:r w:rsidR="0003322F">
        <w:rPr>
          <w:rStyle w:val="CommentReference"/>
        </w:rPr>
        <w:commentReference w:id="192"/>
      </w:r>
      <w:r w:rsidR="009C79CA" w:rsidRPr="00A112DE">
        <w:t>in the template space (</w:t>
      </w:r>
      <w:r w:rsidR="009C79CA" w:rsidRPr="00C537DC">
        <w:rPr>
          <w:b/>
          <w:rPrChange w:id="193" w:author="Dena McWain" w:date="2016-01-29T11:49:00Z">
            <w:rPr/>
          </w:rPrChange>
        </w:rPr>
        <w:t>Table 1</w:t>
      </w:r>
      <w:r w:rsidR="009C79CA" w:rsidRPr="00A112DE">
        <w:t>) to provide a global</w:t>
      </w:r>
      <w:r w:rsidR="009C79CA" w:rsidRPr="009C79CA">
        <w:rPr>
          <w:rFonts w:cs="Arial"/>
        </w:rPr>
        <w:t xml:space="preserve"> synthesis of the region-based quantities. </w:t>
      </w:r>
      <w:del w:id="194" w:author="Dena McWain" w:date="2016-01-29T11:50:00Z">
        <w:r w:rsidR="009C79CA" w:rsidRPr="009C79CA" w:rsidDel="00C537DC">
          <w:rPr>
            <w:rFonts w:cs="Arial"/>
          </w:rPr>
          <w:delText xml:space="preserve"> </w:delText>
        </w:r>
      </w:del>
      <w:r w:rsidR="00965AB2">
        <w:rPr>
          <w:rFonts w:cs="Arial"/>
        </w:rPr>
        <w:t xml:space="preserve">Furthermore, </w:t>
      </w:r>
      <w:r w:rsidR="00735BCE" w:rsidRPr="00B5093C">
        <w:rPr>
          <w:rFonts w:cs="Arial"/>
        </w:rPr>
        <w:t xml:space="preserve">regions </w:t>
      </w:r>
      <w:r w:rsidR="00735BCE">
        <w:rPr>
          <w:rFonts w:cs="Arial"/>
        </w:rPr>
        <w:t xml:space="preserve">of the lung </w:t>
      </w:r>
      <w:r w:rsidR="00965AB2" w:rsidRPr="00B5093C">
        <w:rPr>
          <w:rFonts w:cs="Arial"/>
        </w:rPr>
        <w:t>that improved with treatment</w:t>
      </w:r>
      <w:r w:rsidR="00965AB2">
        <w:rPr>
          <w:rFonts w:cs="Arial"/>
        </w:rPr>
        <w:t xml:space="preserve"> could be identified in a patient-specific manner</w:t>
      </w:r>
      <w:r w:rsidR="00735BCE">
        <w:rPr>
          <w:rFonts w:cs="Arial"/>
        </w:rPr>
        <w:t xml:space="preserve">. </w:t>
      </w:r>
      <w:r w:rsidR="00965AB2">
        <w:rPr>
          <w:rFonts w:cs="Arial"/>
        </w:rPr>
        <w:t>For example, i</w:t>
      </w:r>
      <w:r w:rsidR="00735BCE">
        <w:rPr>
          <w:rFonts w:cs="Arial"/>
        </w:rPr>
        <w:t>n Fig</w:t>
      </w:r>
      <w:ins w:id="195" w:author="Dena McWain" w:date="2016-01-29T11:50:00Z">
        <w:r w:rsidR="00C537DC">
          <w:rPr>
            <w:rFonts w:cs="Arial"/>
          </w:rPr>
          <w:t>ure</w:t>
        </w:r>
      </w:ins>
      <w:del w:id="196" w:author="Dena McWain" w:date="2016-01-29T11:50:00Z">
        <w:r w:rsidR="00735BCE" w:rsidDel="00C537DC">
          <w:rPr>
            <w:rFonts w:cs="Arial"/>
          </w:rPr>
          <w:delText>.</w:delText>
        </w:r>
      </w:del>
      <w:r w:rsidR="00735BCE">
        <w:rPr>
          <w:rFonts w:cs="Arial"/>
        </w:rPr>
        <w:t xml:space="preserve"> 5</w:t>
      </w:r>
      <w:r w:rsidR="00965AB2">
        <w:rPr>
          <w:rFonts w:cs="Arial"/>
        </w:rPr>
        <w:t>,</w:t>
      </w:r>
      <w:r w:rsidR="00735BCE">
        <w:rPr>
          <w:rFonts w:cs="Arial"/>
        </w:rPr>
        <w:t xml:space="preserve"> a v</w:t>
      </w:r>
      <w:r w:rsidR="00735BCE" w:rsidRPr="00735BCE">
        <w:rPr>
          <w:rFonts w:cs="Arial"/>
        </w:rPr>
        <w:t>iew of the left lung of patient 3</w:t>
      </w:r>
      <w:r w:rsidR="00735BCE">
        <w:rPr>
          <w:rFonts w:cs="Arial"/>
        </w:rPr>
        <w:t xml:space="preserve"> can be seen</w:t>
      </w:r>
      <w:r w:rsidR="00735BCE" w:rsidRPr="00735BCE">
        <w:rPr>
          <w:rFonts w:cs="Arial"/>
        </w:rPr>
        <w:t>,</w:t>
      </w:r>
      <w:r w:rsidR="00735BCE">
        <w:rPr>
          <w:rFonts w:cs="Arial"/>
        </w:rPr>
        <w:t xml:space="preserve"> </w:t>
      </w:r>
      <w:r w:rsidRPr="00B5093C">
        <w:rPr>
          <w:rFonts w:cs="Arial"/>
        </w:rPr>
        <w:t>showing only posi</w:t>
      </w:r>
      <w:r w:rsidR="00735BCE">
        <w:rPr>
          <w:rFonts w:cs="Arial"/>
        </w:rPr>
        <w:t>tively correlated regions</w:t>
      </w:r>
      <w:r w:rsidRPr="00B5093C">
        <w:rPr>
          <w:rFonts w:cs="Arial"/>
        </w:rPr>
        <w:t xml:space="preserve">. </w:t>
      </w:r>
      <w:r w:rsidRPr="00B5093C">
        <w:rPr>
          <w:rFonts w:cs="Arial"/>
        </w:rPr>
        <w:lastRenderedPageBreak/>
        <w:t xml:space="preserve">The arrows </w:t>
      </w:r>
      <w:r w:rsidR="00735BCE">
        <w:rPr>
          <w:rFonts w:cs="Arial"/>
        </w:rPr>
        <w:t>designate</w:t>
      </w:r>
      <w:r w:rsidRPr="00B5093C">
        <w:rPr>
          <w:rFonts w:cs="Arial"/>
        </w:rPr>
        <w:t xml:space="preserve"> the lobar fissure, </w:t>
      </w:r>
      <w:r w:rsidR="00735BCE">
        <w:rPr>
          <w:rFonts w:cs="Arial"/>
        </w:rPr>
        <w:t>revealing</w:t>
      </w:r>
      <w:r w:rsidRPr="00B5093C">
        <w:rPr>
          <w:rFonts w:cs="Arial"/>
        </w:rPr>
        <w:t xml:space="preserve"> a predominant upper lobe treatment effect</w:t>
      </w:r>
      <w:r w:rsidR="00735BCE">
        <w:rPr>
          <w:rFonts w:cs="Arial"/>
        </w:rPr>
        <w:t xml:space="preserve"> in this particular patient</w:t>
      </w:r>
      <w:r w:rsidRPr="00B5093C">
        <w:rPr>
          <w:rFonts w:cs="Arial"/>
        </w:rPr>
        <w:t>.</w:t>
      </w:r>
      <w:r w:rsidR="00735BCE">
        <w:rPr>
          <w:rFonts w:cs="Arial"/>
        </w:rPr>
        <w:t xml:space="preserve"> </w:t>
      </w:r>
    </w:p>
    <w:p w14:paraId="2FD39A2A" w14:textId="77777777" w:rsidR="00B5093C" w:rsidRPr="009C79CA" w:rsidRDefault="00B5093C" w:rsidP="00C012F7">
      <w:pPr>
        <w:keepNext/>
        <w:spacing w:line="360" w:lineRule="auto"/>
        <w:rPr>
          <w:rFonts w:cs="Arial"/>
        </w:rPr>
      </w:pPr>
    </w:p>
    <w:p w14:paraId="735A2085" w14:textId="77777777" w:rsidR="009C79CA" w:rsidRPr="009C79CA" w:rsidRDefault="009C79CA" w:rsidP="00C940EA">
      <w:pPr>
        <w:spacing w:line="360" w:lineRule="auto"/>
        <w:rPr>
          <w:rFonts w:eastAsia="Georgia" w:cs="Arial"/>
        </w:rPr>
      </w:pPr>
    </w:p>
    <w:p w14:paraId="639E84DA" w14:textId="77777777" w:rsidR="009C79CA" w:rsidRDefault="009C79CA" w:rsidP="00C940EA">
      <w:pPr>
        <w:spacing w:line="360" w:lineRule="auto"/>
        <w:rPr>
          <w:rFonts w:cs="Arial"/>
          <w:b/>
          <w:bCs/>
        </w:rPr>
      </w:pPr>
      <w:r w:rsidRPr="009C79CA">
        <w:rPr>
          <w:rFonts w:cs="Arial"/>
          <w:b/>
          <w:bCs/>
        </w:rPr>
        <w:t>DISCUSSION</w:t>
      </w:r>
    </w:p>
    <w:p w14:paraId="535B86D2" w14:textId="77777777" w:rsidR="00634977" w:rsidRPr="009C79CA" w:rsidRDefault="00634977" w:rsidP="00C940EA">
      <w:pPr>
        <w:spacing w:line="360" w:lineRule="auto"/>
        <w:rPr>
          <w:rFonts w:eastAsia="Georgia" w:cs="Arial"/>
        </w:rPr>
      </w:pPr>
    </w:p>
    <w:p w14:paraId="79500824" w14:textId="155E941C" w:rsidR="009C79CA" w:rsidRPr="009C79CA" w:rsidRDefault="009C79CA" w:rsidP="006E0084">
      <w:pPr>
        <w:pStyle w:val="NormalWeb"/>
        <w:spacing w:line="360" w:lineRule="auto"/>
        <w:ind w:firstLine="720"/>
        <w:rPr>
          <w:rFonts w:ascii="Arial" w:eastAsia="Georgia" w:hAnsi="Arial" w:cs="Arial"/>
          <w:sz w:val="24"/>
          <w:szCs w:val="24"/>
        </w:rPr>
      </w:pPr>
      <w:r w:rsidRPr="009C79CA">
        <w:rPr>
          <w:rFonts w:ascii="Arial" w:hAnsi="Arial" w:cs="Arial"/>
          <w:sz w:val="24"/>
          <w:szCs w:val="24"/>
        </w:rPr>
        <w:t>Increas</w:t>
      </w:r>
      <w:ins w:id="197" w:author="Dena McWain" w:date="2016-01-29T11:52:00Z">
        <w:r w:rsidR="00B40564">
          <w:rPr>
            <w:rFonts w:ascii="Arial" w:hAnsi="Arial" w:cs="Arial"/>
            <w:sz w:val="24"/>
            <w:szCs w:val="24"/>
          </w:rPr>
          <w:t>ed</w:t>
        </w:r>
      </w:ins>
      <w:del w:id="198" w:author="Dena McWain" w:date="2016-01-29T11:52:00Z">
        <w:r w:rsidRPr="009C79CA" w:rsidDel="00B40564">
          <w:rPr>
            <w:rFonts w:ascii="Arial" w:hAnsi="Arial" w:cs="Arial"/>
            <w:sz w:val="24"/>
            <w:szCs w:val="24"/>
          </w:rPr>
          <w:delText>ing</w:delText>
        </w:r>
      </w:del>
      <w:r w:rsidRPr="009C79CA">
        <w:rPr>
          <w:rFonts w:ascii="Arial" w:hAnsi="Arial" w:cs="Arial"/>
          <w:sz w:val="24"/>
          <w:szCs w:val="24"/>
        </w:rPr>
        <w:t xml:space="preserve"> us</w:t>
      </w:r>
      <w:ins w:id="199" w:author="Dena McWain" w:date="2016-01-29T11:52:00Z">
        <w:r w:rsidR="00B40564">
          <w:rPr>
            <w:rFonts w:ascii="Arial" w:hAnsi="Arial" w:cs="Arial"/>
            <w:sz w:val="24"/>
            <w:szCs w:val="24"/>
          </w:rPr>
          <w:t>e</w:t>
        </w:r>
      </w:ins>
      <w:del w:id="200" w:author="Dena McWain" w:date="2016-01-29T11:52:00Z">
        <w:r w:rsidR="00AA6E38" w:rsidDel="00B40564">
          <w:rPr>
            <w:rFonts w:ascii="Arial" w:hAnsi="Arial" w:cs="Arial"/>
            <w:sz w:val="24"/>
            <w:szCs w:val="24"/>
          </w:rPr>
          <w:delText>ag</w:delText>
        </w:r>
        <w:r w:rsidRPr="009C79CA" w:rsidDel="00B40564">
          <w:rPr>
            <w:rFonts w:ascii="Arial" w:hAnsi="Arial" w:cs="Arial"/>
            <w:sz w:val="24"/>
            <w:szCs w:val="24"/>
          </w:rPr>
          <w:delText>e</w:delText>
        </w:r>
      </w:del>
      <w:r w:rsidRPr="009C79CA">
        <w:rPr>
          <w:rFonts w:ascii="Arial" w:hAnsi="Arial" w:cs="Arial"/>
          <w:sz w:val="24"/>
          <w:szCs w:val="24"/>
        </w:rPr>
        <w:t xml:space="preserve"> of imaging for pulmonary longitudinal studies will require computational techniques </w:t>
      </w:r>
      <w:r w:rsidR="003C636B">
        <w:rPr>
          <w:rFonts w:ascii="Arial" w:hAnsi="Arial" w:cs="Arial"/>
          <w:sz w:val="24"/>
          <w:szCs w:val="24"/>
        </w:rPr>
        <w:t>to quantify</w:t>
      </w:r>
      <w:r w:rsidRPr="009C79CA">
        <w:rPr>
          <w:rFonts w:ascii="Arial" w:hAnsi="Arial" w:cs="Arial"/>
          <w:sz w:val="24"/>
          <w:szCs w:val="24"/>
        </w:rPr>
        <w:t xml:space="preserve"> and visual</w:t>
      </w:r>
      <w:r w:rsidR="003C636B">
        <w:rPr>
          <w:rFonts w:ascii="Arial" w:hAnsi="Arial" w:cs="Arial"/>
          <w:sz w:val="24"/>
          <w:szCs w:val="24"/>
        </w:rPr>
        <w:t>ize</w:t>
      </w:r>
      <w:r w:rsidRPr="009C79CA">
        <w:rPr>
          <w:rFonts w:ascii="Arial" w:hAnsi="Arial" w:cs="Arial"/>
          <w:sz w:val="24"/>
          <w:szCs w:val="24"/>
        </w:rPr>
        <w:t xml:space="preserve"> </w:t>
      </w:r>
      <w:r w:rsidR="003C636B">
        <w:rPr>
          <w:rFonts w:ascii="Arial" w:hAnsi="Arial" w:cs="Arial"/>
          <w:sz w:val="24"/>
          <w:szCs w:val="24"/>
        </w:rPr>
        <w:t>spatial</w:t>
      </w:r>
      <w:r w:rsidRPr="009C79CA">
        <w:rPr>
          <w:rFonts w:ascii="Arial" w:hAnsi="Arial" w:cs="Arial"/>
          <w:sz w:val="24"/>
          <w:szCs w:val="24"/>
        </w:rPr>
        <w:t xml:space="preserve"> data in both local and global terms. </w:t>
      </w:r>
      <w:r w:rsidR="00965AB2">
        <w:rPr>
          <w:rFonts w:ascii="Arial" w:hAnsi="Arial" w:cs="Arial"/>
          <w:sz w:val="24"/>
          <w:szCs w:val="24"/>
        </w:rPr>
        <w:t>A</w:t>
      </w:r>
      <w:r w:rsidRPr="009C79CA">
        <w:rPr>
          <w:rFonts w:ascii="Arial" w:hAnsi="Arial" w:cs="Arial"/>
          <w:sz w:val="24"/>
          <w:szCs w:val="24"/>
        </w:rPr>
        <w:t xml:space="preserve"> framework </w:t>
      </w:r>
      <w:r w:rsidR="00965AB2">
        <w:rPr>
          <w:rFonts w:ascii="Arial" w:hAnsi="Arial" w:cs="Arial"/>
          <w:sz w:val="24"/>
          <w:szCs w:val="24"/>
        </w:rPr>
        <w:t xml:space="preserve">has been presented </w:t>
      </w:r>
      <w:r w:rsidR="001A05FD">
        <w:rPr>
          <w:rFonts w:ascii="Arial" w:hAnsi="Arial" w:cs="Arial"/>
          <w:sz w:val="24"/>
          <w:szCs w:val="24"/>
        </w:rPr>
        <w:t xml:space="preserve">here </w:t>
      </w:r>
      <w:r w:rsidRPr="009C79CA">
        <w:rPr>
          <w:rFonts w:ascii="Arial" w:hAnsi="Arial" w:cs="Arial"/>
          <w:sz w:val="24"/>
          <w:szCs w:val="24"/>
        </w:rPr>
        <w:t>for data preparation in</w:t>
      </w:r>
      <w:r w:rsidR="003C636B">
        <w:rPr>
          <w:rFonts w:ascii="Arial" w:hAnsi="Arial" w:cs="Arial"/>
          <w:sz w:val="24"/>
          <w:szCs w:val="24"/>
        </w:rPr>
        <w:t xml:space="preserve"> future</w:t>
      </w:r>
      <w:r w:rsidRPr="009C79CA">
        <w:rPr>
          <w:rFonts w:ascii="Arial" w:hAnsi="Arial" w:cs="Arial"/>
          <w:sz w:val="24"/>
          <w:szCs w:val="24"/>
        </w:rPr>
        <w:t xml:space="preserve"> </w:t>
      </w:r>
      <w:r w:rsidR="001A05FD" w:rsidRPr="009C79CA">
        <w:rPr>
          <w:rFonts w:ascii="Arial" w:hAnsi="Arial" w:cs="Arial"/>
          <w:sz w:val="24"/>
          <w:szCs w:val="24"/>
        </w:rPr>
        <w:t>single</w:t>
      </w:r>
      <w:r w:rsidR="001A05FD">
        <w:rPr>
          <w:rFonts w:ascii="Arial" w:hAnsi="Arial" w:cs="Arial"/>
          <w:sz w:val="24"/>
          <w:szCs w:val="24"/>
        </w:rPr>
        <w:t>-</w:t>
      </w:r>
      <w:r w:rsidR="00050D3E">
        <w:rPr>
          <w:rFonts w:ascii="Arial" w:hAnsi="Arial" w:cs="Arial"/>
          <w:sz w:val="24"/>
          <w:szCs w:val="24"/>
        </w:rPr>
        <w:t>patient</w:t>
      </w:r>
      <w:r w:rsidRPr="009C79CA">
        <w:rPr>
          <w:rFonts w:ascii="Arial" w:hAnsi="Arial" w:cs="Arial"/>
          <w:sz w:val="24"/>
          <w:szCs w:val="24"/>
        </w:rPr>
        <w:t xml:space="preserve"> longitudinal studies whereby multivariate template construction results in longitudinal alignment.</w:t>
      </w:r>
      <w:r w:rsidR="00BA07A3">
        <w:rPr>
          <w:rFonts w:ascii="Arial" w:hAnsi="Arial" w:cs="Arial"/>
          <w:sz w:val="24"/>
          <w:szCs w:val="24"/>
        </w:rPr>
        <w:t xml:space="preserve"> </w:t>
      </w:r>
      <w:r w:rsidRPr="009C79CA">
        <w:rPr>
          <w:rFonts w:ascii="Arial" w:hAnsi="Arial" w:cs="Arial"/>
          <w:sz w:val="24"/>
          <w:szCs w:val="24"/>
        </w:rPr>
        <w:t xml:space="preserve">Results were presented using a unique cohort </w:t>
      </w:r>
      <w:r w:rsidR="001A05FD">
        <w:rPr>
          <w:rFonts w:ascii="Arial" w:hAnsi="Arial" w:cs="Arial"/>
          <w:sz w:val="24"/>
          <w:szCs w:val="24"/>
        </w:rPr>
        <w:t xml:space="preserve">of patients with CF </w:t>
      </w:r>
      <w:r w:rsidRPr="009C79CA">
        <w:rPr>
          <w:rFonts w:ascii="Arial" w:hAnsi="Arial" w:cs="Arial"/>
          <w:sz w:val="24"/>
          <w:szCs w:val="24"/>
        </w:rPr>
        <w:t xml:space="preserve">imaged at </w:t>
      </w:r>
      <w:r w:rsidR="00D23115">
        <w:rPr>
          <w:rFonts w:ascii="Arial" w:hAnsi="Arial" w:cs="Arial"/>
          <w:sz w:val="24"/>
          <w:szCs w:val="24"/>
        </w:rPr>
        <w:t>5</w:t>
      </w:r>
      <w:r w:rsidR="00D23115" w:rsidRPr="009C79CA">
        <w:rPr>
          <w:rFonts w:ascii="Arial" w:hAnsi="Arial" w:cs="Arial"/>
          <w:sz w:val="24"/>
          <w:szCs w:val="24"/>
        </w:rPr>
        <w:t xml:space="preserve"> </w:t>
      </w:r>
      <w:r w:rsidR="001A05FD">
        <w:rPr>
          <w:rFonts w:ascii="Arial" w:hAnsi="Arial" w:cs="Arial"/>
          <w:sz w:val="24"/>
          <w:szCs w:val="24"/>
        </w:rPr>
        <w:t>discrete</w:t>
      </w:r>
      <w:r w:rsidR="001A05FD" w:rsidRPr="009C79CA">
        <w:rPr>
          <w:rFonts w:ascii="Arial" w:hAnsi="Arial" w:cs="Arial"/>
          <w:sz w:val="24"/>
          <w:szCs w:val="24"/>
        </w:rPr>
        <w:t xml:space="preserve"> </w:t>
      </w:r>
      <w:r w:rsidRPr="009C79CA">
        <w:rPr>
          <w:rFonts w:ascii="Arial" w:hAnsi="Arial" w:cs="Arial"/>
          <w:sz w:val="24"/>
          <w:szCs w:val="24"/>
        </w:rPr>
        <w:t>time points while undergoing various stages of drug treatment.</w:t>
      </w:r>
    </w:p>
    <w:p w14:paraId="0E5555D3" w14:textId="0D2AF1C9" w:rsidR="009C79CA" w:rsidRPr="006E0084" w:rsidRDefault="00A71849">
      <w:pPr>
        <w:pStyle w:val="NormalWeb"/>
        <w:spacing w:line="360" w:lineRule="auto"/>
        <w:ind w:firstLine="720"/>
        <w:rPr>
          <w:rFonts w:ascii="Arial" w:hAnsi="Arial" w:cs="Arial"/>
          <w:sz w:val="24"/>
          <w:szCs w:val="24"/>
        </w:rPr>
      </w:pPr>
      <w:r w:rsidRPr="00A71849">
        <w:rPr>
          <w:rFonts w:ascii="Arial" w:hAnsi="Arial" w:cs="Arial"/>
          <w:sz w:val="24"/>
          <w:szCs w:val="24"/>
        </w:rPr>
        <w:t xml:space="preserve">For the analysis of this work, </w:t>
      </w:r>
      <w:r>
        <w:rPr>
          <w:rFonts w:ascii="Arial" w:hAnsi="Arial" w:cs="Arial"/>
          <w:sz w:val="24"/>
          <w:szCs w:val="24"/>
        </w:rPr>
        <w:t>p</w:t>
      </w:r>
      <w:r w:rsidRPr="00A71849">
        <w:rPr>
          <w:rFonts w:ascii="Arial" w:hAnsi="Arial" w:cs="Arial"/>
          <w:sz w:val="24"/>
          <w:szCs w:val="24"/>
        </w:rPr>
        <w:t xml:space="preserve">atient-specific templates </w:t>
      </w:r>
      <w:r>
        <w:rPr>
          <w:rFonts w:ascii="Arial" w:hAnsi="Arial" w:cs="Arial"/>
          <w:sz w:val="24"/>
          <w:szCs w:val="24"/>
        </w:rPr>
        <w:t xml:space="preserve">were generated </w:t>
      </w:r>
      <w:r w:rsidRPr="00A71849">
        <w:rPr>
          <w:rFonts w:ascii="Arial" w:hAnsi="Arial" w:cs="Arial"/>
          <w:sz w:val="24"/>
          <w:szCs w:val="24"/>
        </w:rPr>
        <w:t>directly from the image data. Given the variability in lung shape across populations and the lack of publicly available lung atlases, generating population- or patient-specific templates enhanced the accuracy of the longitudinal analysis.</w:t>
      </w:r>
      <w:r>
        <w:rPr>
          <w:rFonts w:ascii="Arial" w:hAnsi="Arial" w:cs="Arial"/>
          <w:sz w:val="24"/>
          <w:szCs w:val="24"/>
        </w:rPr>
        <w:t xml:space="preserve"> Furthermore, t</w:t>
      </w:r>
      <w:r w:rsidR="00965AB2">
        <w:rPr>
          <w:rFonts w:ascii="Arial" w:hAnsi="Arial" w:cs="Arial"/>
          <w:sz w:val="24"/>
          <w:szCs w:val="24"/>
        </w:rPr>
        <w:t xml:space="preserve">he </w:t>
      </w:r>
      <w:r w:rsidR="009C79CA" w:rsidRPr="009C79CA">
        <w:rPr>
          <w:rFonts w:ascii="Arial" w:hAnsi="Arial" w:cs="Arial"/>
          <w:sz w:val="24"/>
          <w:szCs w:val="24"/>
        </w:rPr>
        <w:t xml:space="preserve">voxel-based longitudinal analysis technique </w:t>
      </w:r>
      <w:r w:rsidR="00965AB2">
        <w:rPr>
          <w:rFonts w:ascii="Arial" w:hAnsi="Arial" w:cs="Arial"/>
          <w:sz w:val="24"/>
          <w:szCs w:val="24"/>
        </w:rPr>
        <w:t xml:space="preserve">used in this study </w:t>
      </w:r>
      <w:r w:rsidR="00793F62">
        <w:rPr>
          <w:rFonts w:ascii="Arial" w:hAnsi="Arial" w:cs="Arial"/>
          <w:sz w:val="24"/>
          <w:szCs w:val="24"/>
        </w:rPr>
        <w:t>enables</w:t>
      </w:r>
      <w:r w:rsidR="00793F62" w:rsidRPr="009C79CA">
        <w:rPr>
          <w:rFonts w:ascii="Arial" w:hAnsi="Arial" w:cs="Arial"/>
          <w:sz w:val="24"/>
          <w:szCs w:val="24"/>
        </w:rPr>
        <w:t xml:space="preserve"> </w:t>
      </w:r>
      <w:proofErr w:type="spellStart"/>
      <w:r w:rsidR="009C79CA" w:rsidRPr="009C79CA">
        <w:rPr>
          <w:rFonts w:ascii="Arial" w:hAnsi="Arial" w:cs="Arial"/>
          <w:sz w:val="24"/>
          <w:szCs w:val="24"/>
        </w:rPr>
        <w:t>voxelwise</w:t>
      </w:r>
      <w:proofErr w:type="spellEnd"/>
      <w:r w:rsidR="009C79CA" w:rsidRPr="009C79CA">
        <w:rPr>
          <w:rFonts w:ascii="Arial" w:hAnsi="Arial" w:cs="Arial"/>
          <w:sz w:val="24"/>
          <w:szCs w:val="24"/>
        </w:rPr>
        <w:t xml:space="preserve"> statistical regression for determining spatial correlation with expected treatment effects. This provides a </w:t>
      </w:r>
      <w:r w:rsidR="002C2F63">
        <w:rPr>
          <w:rFonts w:ascii="Arial" w:hAnsi="Arial" w:cs="Arial"/>
          <w:sz w:val="24"/>
          <w:szCs w:val="24"/>
        </w:rPr>
        <w:t xml:space="preserve">new </w:t>
      </w:r>
      <w:r w:rsidR="009C79CA" w:rsidRPr="009C79CA">
        <w:rPr>
          <w:rFonts w:ascii="Arial" w:hAnsi="Arial" w:cs="Arial"/>
          <w:sz w:val="24"/>
          <w:szCs w:val="24"/>
        </w:rPr>
        <w:t xml:space="preserve">visualization and quantitative technique for exploring clinical hypotheses regarding </w:t>
      </w:r>
      <w:r w:rsidR="00793F62">
        <w:rPr>
          <w:rFonts w:ascii="Arial" w:hAnsi="Arial" w:cs="Arial"/>
          <w:sz w:val="24"/>
          <w:szCs w:val="24"/>
        </w:rPr>
        <w:t>changes in</w:t>
      </w:r>
      <w:r w:rsidR="009C79CA" w:rsidRPr="009C79CA">
        <w:rPr>
          <w:rFonts w:ascii="Arial" w:hAnsi="Arial" w:cs="Arial"/>
          <w:sz w:val="24"/>
          <w:szCs w:val="24"/>
        </w:rPr>
        <w:t xml:space="preserve"> lung</w:t>
      </w:r>
      <w:r w:rsidR="00793F62">
        <w:rPr>
          <w:rFonts w:ascii="Arial" w:hAnsi="Arial" w:cs="Arial"/>
          <w:sz w:val="24"/>
          <w:szCs w:val="24"/>
        </w:rPr>
        <w:t xml:space="preserve"> function</w:t>
      </w:r>
      <w:r w:rsidR="009C79CA" w:rsidRPr="009C79CA">
        <w:rPr>
          <w:rFonts w:ascii="Arial" w:hAnsi="Arial" w:cs="Arial"/>
          <w:sz w:val="24"/>
          <w:szCs w:val="24"/>
        </w:rPr>
        <w:t xml:space="preserve">. </w:t>
      </w:r>
    </w:p>
    <w:p w14:paraId="7ACA4628" w14:textId="43936FAD" w:rsidR="009C79CA" w:rsidRPr="009C79CA" w:rsidRDefault="009C79CA" w:rsidP="00C940EA">
      <w:pPr>
        <w:spacing w:line="360" w:lineRule="auto"/>
        <w:rPr>
          <w:rFonts w:eastAsia="Georgia" w:cs="Arial"/>
        </w:rPr>
      </w:pPr>
      <w:r w:rsidRPr="009C79CA">
        <w:rPr>
          <w:rFonts w:eastAsia="Georgia" w:cs="Arial"/>
        </w:rPr>
        <w:tab/>
        <w:t xml:space="preserve">In conclusion, these preliminary results demonstrate the potential utility of the proposed framework for providing regional information concerning such pulmonary research </w:t>
      </w:r>
      <w:commentRangeStart w:id="201"/>
      <w:del w:id="202" w:author="Infusion Communications" w:date="2016-01-29T16:19:00Z">
        <w:r w:rsidRPr="009C79CA" w:rsidDel="00882A15">
          <w:rPr>
            <w:rFonts w:eastAsia="Georgia" w:cs="Arial"/>
          </w:rPr>
          <w:delText xml:space="preserve">matters </w:delText>
        </w:r>
      </w:del>
      <w:commentRangeEnd w:id="201"/>
      <w:ins w:id="203" w:author="Infusion Communications" w:date="2016-01-29T16:19:00Z">
        <w:r w:rsidR="00882A15">
          <w:rPr>
            <w:rFonts w:eastAsia="Georgia" w:cs="Arial"/>
          </w:rPr>
          <w:t>topics</w:t>
        </w:r>
        <w:r w:rsidR="00882A15" w:rsidRPr="009C79CA">
          <w:rPr>
            <w:rFonts w:eastAsia="Georgia" w:cs="Arial"/>
          </w:rPr>
          <w:t xml:space="preserve"> </w:t>
        </w:r>
      </w:ins>
      <w:r w:rsidR="00B40564">
        <w:rPr>
          <w:rStyle w:val="CommentReference"/>
        </w:rPr>
        <w:commentReference w:id="201"/>
      </w:r>
      <w:r w:rsidRPr="009C79CA">
        <w:rPr>
          <w:rFonts w:eastAsia="Georgia" w:cs="Arial"/>
        </w:rPr>
        <w:t>as disease progression or response to treatment.</w:t>
      </w:r>
      <w:r w:rsidR="00BA07A3">
        <w:rPr>
          <w:rFonts w:eastAsia="Georgia" w:cs="Arial"/>
        </w:rPr>
        <w:t xml:space="preserve"> </w:t>
      </w:r>
      <w:ins w:id="204" w:author="Infusion Communications" w:date="2016-01-29T16:21:00Z">
        <w:r w:rsidR="00A41886" w:rsidRPr="009C79CA">
          <w:rPr>
            <w:rFonts w:eastAsia="Georgia" w:cs="Arial"/>
          </w:rPr>
          <w:t>The preprocessing steps of template building, intensity normalization, inhomogeneity correction, and segmentation are all available in the ANTs</w:t>
        </w:r>
        <w:r w:rsidR="00A41886">
          <w:rPr>
            <w:rFonts w:eastAsia="Georgia" w:cs="Arial"/>
          </w:rPr>
          <w:t xml:space="preserve"> </w:t>
        </w:r>
        <w:r w:rsidR="00A41886" w:rsidRPr="009C79CA">
          <w:rPr>
            <w:rFonts w:eastAsia="Georgia" w:cs="Arial"/>
          </w:rPr>
          <w:t>distribution</w:t>
        </w:r>
        <w:r w:rsidR="00A41886">
          <w:rPr>
            <w:rFonts w:eastAsia="Georgia" w:cs="Arial"/>
          </w:rPr>
          <w:t>.</w:t>
        </w:r>
        <w:r w:rsidR="00A41886">
          <w:rPr>
            <w:rFonts w:cs="Arial"/>
          </w:rPr>
          <w:t xml:space="preserve"> </w:t>
        </w:r>
      </w:ins>
      <w:ins w:id="205" w:author="Infusion Communications" w:date="2016-01-29T16:24:00Z">
        <w:r w:rsidR="00A41886">
          <w:rPr>
            <w:rFonts w:cs="Arial"/>
          </w:rPr>
          <w:t xml:space="preserve">Furthermore, </w:t>
        </w:r>
      </w:ins>
      <w:ins w:id="206" w:author="Infusion Communications" w:date="2016-01-29T16:21:00Z">
        <w:r w:rsidR="00A41886">
          <w:rPr>
            <w:rFonts w:cs="Arial"/>
          </w:rPr>
          <w:t>t</w:t>
        </w:r>
        <w:commentRangeStart w:id="207"/>
        <w:commentRangeStart w:id="208"/>
        <w:r w:rsidR="00A41886" w:rsidRPr="009C79CA">
          <w:rPr>
            <w:rFonts w:cs="Arial"/>
          </w:rPr>
          <w:t>he R statistical project</w:t>
        </w:r>
      </w:ins>
      <w:ins w:id="209" w:author="Infusion Communications" w:date="2016-01-29T16:25:00Z">
        <w:r w:rsidR="00A41886">
          <w:rPr>
            <w:rFonts w:cs="Arial"/>
          </w:rPr>
          <w:t>,</w:t>
        </w:r>
      </w:ins>
      <w:ins w:id="210" w:author="Infusion Communications" w:date="2016-01-29T16:21:00Z">
        <w:r w:rsidR="00A41886">
          <w:rPr>
            <w:rFonts w:cs="Arial"/>
          </w:rPr>
          <w:t xml:space="preserve"> </w:t>
        </w:r>
      </w:ins>
      <w:ins w:id="211" w:author="Infusion Communications" w:date="2016-01-29T16:25:00Z">
        <w:r w:rsidR="00A41886">
          <w:rPr>
            <w:rFonts w:cs="Arial"/>
          </w:rPr>
          <w:t xml:space="preserve">which was </w:t>
        </w:r>
      </w:ins>
      <w:ins w:id="212" w:author="Infusion Communications" w:date="2016-01-29T16:21:00Z">
        <w:r w:rsidR="00A41886">
          <w:rPr>
            <w:rFonts w:eastAsia="Georgia" w:cs="Arial"/>
          </w:rPr>
          <w:t>used to perform statistical analysis</w:t>
        </w:r>
      </w:ins>
      <w:ins w:id="213" w:author="Infusion Communications" w:date="2016-01-29T16:25:00Z">
        <w:r w:rsidR="00A41886">
          <w:rPr>
            <w:rFonts w:eastAsia="Georgia" w:cs="Arial"/>
          </w:rPr>
          <w:t xml:space="preserve">, is available at </w:t>
        </w:r>
        <w:r w:rsidR="00A41886">
          <w:rPr>
            <w:rFonts w:cs="Arial"/>
          </w:rPr>
          <w:fldChar w:fldCharType="begin"/>
        </w:r>
        <w:r w:rsidR="00A41886">
          <w:rPr>
            <w:rFonts w:cs="Arial"/>
          </w:rPr>
          <w:instrText xml:space="preserve"> HYPERLINK "http://</w:instrText>
        </w:r>
        <w:r w:rsidR="00A41886" w:rsidRPr="00A41886">
          <w:rPr>
            <w:rFonts w:cs="Arial"/>
            <w:rPrChange w:id="214" w:author="Infusion Communications" w:date="2016-01-29T16:25:00Z">
              <w:rPr>
                <w:rStyle w:val="Hyperlink"/>
                <w:rFonts w:cs="Arial"/>
              </w:rPr>
            </w:rPrChange>
          </w:rPr>
          <w:instrText>www.r-project.org</w:instrText>
        </w:r>
        <w:r w:rsidR="00A41886">
          <w:rPr>
            <w:rFonts w:cs="Arial"/>
          </w:rPr>
          <w:instrText xml:space="preserve">" </w:instrText>
        </w:r>
        <w:r w:rsidR="00A41886">
          <w:rPr>
            <w:rFonts w:cs="Arial"/>
          </w:rPr>
          <w:fldChar w:fldCharType="separate"/>
        </w:r>
        <w:r w:rsidR="00A41886" w:rsidRPr="001C6484">
          <w:rPr>
            <w:rStyle w:val="Hyperlink"/>
            <w:rFonts w:cs="Arial"/>
            <w:rPrChange w:id="215" w:author="Infusion Communications" w:date="2016-01-29T16:25:00Z">
              <w:rPr>
                <w:rStyle w:val="Hyperlink"/>
                <w:rFonts w:cs="Arial"/>
              </w:rPr>
            </w:rPrChange>
          </w:rPr>
          <w:t>www.r-project.org</w:t>
        </w:r>
        <w:r w:rsidR="00A41886">
          <w:rPr>
            <w:rFonts w:cs="Arial"/>
          </w:rPr>
          <w:fldChar w:fldCharType="end"/>
        </w:r>
      </w:ins>
      <w:ins w:id="216" w:author="Infusion Communications" w:date="2016-01-29T16:21:00Z">
        <w:r w:rsidR="00A41886">
          <w:rPr>
            <w:rFonts w:eastAsia="Georgia" w:cs="Arial"/>
          </w:rPr>
          <w:t>.</w:t>
        </w:r>
        <w:r w:rsidR="00A41886" w:rsidRPr="009C79CA">
          <w:rPr>
            <w:rFonts w:cs="Arial"/>
          </w:rPr>
          <w:t xml:space="preserve"> </w:t>
        </w:r>
        <w:commentRangeEnd w:id="207"/>
        <w:r w:rsidR="00A41886">
          <w:rPr>
            <w:rStyle w:val="CommentReference"/>
          </w:rPr>
          <w:commentReference w:id="207"/>
        </w:r>
      </w:ins>
      <w:commentRangeEnd w:id="208"/>
      <w:ins w:id="217" w:author="Infusion Communications" w:date="2016-01-29T16:25:00Z">
        <w:r w:rsidR="00A41886">
          <w:rPr>
            <w:rFonts w:cs="Arial"/>
          </w:rPr>
          <w:t xml:space="preserve">Hence, </w:t>
        </w:r>
      </w:ins>
      <w:ins w:id="218" w:author="Infusion Communications" w:date="2016-01-29T16:21:00Z">
        <w:r w:rsidR="00A41886">
          <w:rPr>
            <w:rStyle w:val="CommentReference"/>
          </w:rPr>
          <w:commentReference w:id="208"/>
        </w:r>
      </w:ins>
      <w:ins w:id="219" w:author="Infusion Communications" w:date="2016-01-29T16:20:00Z">
        <w:r w:rsidR="00A41886">
          <w:rPr>
            <w:rFonts w:eastAsia="Georgia" w:cs="Arial"/>
          </w:rPr>
          <w:t>t</w:t>
        </w:r>
        <w:r w:rsidR="00882A15" w:rsidRPr="00882A15">
          <w:rPr>
            <w:rFonts w:eastAsia="Georgia" w:cs="Arial"/>
          </w:rPr>
          <w:t xml:space="preserve">he processing pipeline is </w:t>
        </w:r>
      </w:ins>
      <w:ins w:id="220" w:author="Infusion Communications" w:date="2016-01-29T16:25:00Z">
        <w:r w:rsidR="00A41886">
          <w:rPr>
            <w:rFonts w:eastAsia="Georgia" w:cs="Arial"/>
          </w:rPr>
          <w:t xml:space="preserve">readily </w:t>
        </w:r>
      </w:ins>
      <w:ins w:id="221" w:author="Infusion Communications" w:date="2016-01-29T16:20:00Z">
        <w:r w:rsidR="00882A15" w:rsidRPr="00882A15">
          <w:rPr>
            <w:rFonts w:eastAsia="Georgia" w:cs="Arial"/>
          </w:rPr>
          <w:t>available as an open source of information to researchers who desire to participate in and extend this work.</w:t>
        </w:r>
      </w:ins>
      <w:ins w:id="222" w:author="Infusion Communications" w:date="2016-01-29T16:21:00Z">
        <w:r w:rsidR="00882A15">
          <w:rPr>
            <w:rFonts w:eastAsia="Georgia" w:cs="Arial"/>
          </w:rPr>
          <w:t xml:space="preserve"> </w:t>
        </w:r>
      </w:ins>
      <w:commentRangeStart w:id="223"/>
      <w:del w:id="224" w:author="Infusion Communications" w:date="2016-01-29T16:20:00Z">
        <w:r w:rsidRPr="009C79CA" w:rsidDel="00882A15">
          <w:rPr>
            <w:rFonts w:eastAsia="Georgia" w:cs="Arial"/>
          </w:rPr>
          <w:delText>Of practical importance for researchers</w:delText>
        </w:r>
        <w:r w:rsidR="002C2F63" w:rsidDel="00882A15">
          <w:rPr>
            <w:rFonts w:eastAsia="Georgia" w:cs="Arial"/>
          </w:rPr>
          <w:delText xml:space="preserve"> who</w:delText>
        </w:r>
        <w:r w:rsidRPr="009C79CA" w:rsidDel="00882A15">
          <w:rPr>
            <w:rFonts w:eastAsia="Georgia" w:cs="Arial"/>
          </w:rPr>
          <w:delText xml:space="preserve"> desir</w:delText>
        </w:r>
        <w:r w:rsidR="002C2F63" w:rsidDel="00882A15">
          <w:rPr>
            <w:rFonts w:eastAsia="Georgia" w:cs="Arial"/>
          </w:rPr>
          <w:delText>e</w:delText>
        </w:r>
        <w:r w:rsidRPr="009C79CA" w:rsidDel="00882A15">
          <w:rPr>
            <w:rFonts w:eastAsia="Georgia" w:cs="Arial"/>
          </w:rPr>
          <w:delText xml:space="preserve"> to participate in and extend this work, the entire processing pipeline is </w:delText>
        </w:r>
        <w:r w:rsidR="002C2F63" w:rsidDel="00882A15">
          <w:rPr>
            <w:rFonts w:eastAsia="Georgia" w:cs="Arial"/>
          </w:rPr>
          <w:delText xml:space="preserve">available as an </w:delText>
        </w:r>
        <w:r w:rsidRPr="009C79CA" w:rsidDel="00882A15">
          <w:rPr>
            <w:rFonts w:eastAsia="Georgia" w:cs="Arial"/>
          </w:rPr>
          <w:delText>open source.</w:delText>
        </w:r>
        <w:r w:rsidR="00BA07A3" w:rsidDel="00882A15">
          <w:rPr>
            <w:rFonts w:eastAsia="Georgia" w:cs="Arial"/>
          </w:rPr>
          <w:delText xml:space="preserve"> </w:delText>
        </w:r>
        <w:commentRangeEnd w:id="223"/>
        <w:r w:rsidR="00B40564" w:rsidDel="00882A15">
          <w:rPr>
            <w:rStyle w:val="CommentReference"/>
          </w:rPr>
          <w:commentReference w:id="223"/>
        </w:r>
      </w:del>
      <w:del w:id="225" w:author="Infusion Communications" w:date="2016-01-29T16:21:00Z">
        <w:r w:rsidRPr="009C79CA" w:rsidDel="00A41886">
          <w:rPr>
            <w:rFonts w:eastAsia="Georgia" w:cs="Arial"/>
          </w:rPr>
          <w:delText>The preprocessing steps of template building, intensity normalization, inhomogeneity correction, and segmentation are all available in the ANTs</w:delText>
        </w:r>
        <w:r w:rsidR="00B80B1A" w:rsidDel="00A41886">
          <w:rPr>
            <w:rFonts w:eastAsia="Georgia" w:cs="Arial"/>
          </w:rPr>
          <w:delText xml:space="preserve"> </w:delText>
        </w:r>
        <w:r w:rsidRPr="009C79CA" w:rsidDel="00A41886">
          <w:rPr>
            <w:rFonts w:eastAsia="Georgia" w:cs="Arial"/>
          </w:rPr>
          <w:delText>distribution</w:delText>
        </w:r>
      </w:del>
      <w:ins w:id="226" w:author="Dena McWain" w:date="2016-01-29T11:59:00Z">
        <w:del w:id="227" w:author="Infusion Communications" w:date="2016-01-29T16:21:00Z">
          <w:r w:rsidR="00A26153" w:rsidDel="00A41886">
            <w:rPr>
              <w:rFonts w:eastAsia="Georgia" w:cs="Arial"/>
            </w:rPr>
            <w:delText>.</w:delText>
          </w:r>
        </w:del>
      </w:ins>
      <w:del w:id="228" w:author="Infusion Communications" w:date="2016-01-29T16:21:00Z">
        <w:r w:rsidR="00A71849" w:rsidDel="00A41886">
          <w:rPr>
            <w:rFonts w:cs="Arial"/>
          </w:rPr>
          <w:delText xml:space="preserve"> and </w:delText>
        </w:r>
        <w:commentRangeStart w:id="229"/>
        <w:r w:rsidR="00A71849" w:rsidRPr="009C79CA" w:rsidDel="00A41886">
          <w:rPr>
            <w:rFonts w:cs="Arial"/>
          </w:rPr>
          <w:delText>t</w:delText>
        </w:r>
      </w:del>
      <w:ins w:id="230" w:author="Dena McWain" w:date="2016-01-29T11:59:00Z">
        <w:del w:id="231" w:author="Infusion Communications" w:date="2016-01-29T16:21:00Z">
          <w:r w:rsidR="00A26153" w:rsidDel="00A41886">
            <w:rPr>
              <w:rFonts w:cs="Arial"/>
            </w:rPr>
            <w:delText>T</w:delText>
          </w:r>
        </w:del>
      </w:ins>
      <w:del w:id="232" w:author="Infusion Communications" w:date="2016-01-29T16:21:00Z">
        <w:r w:rsidR="00A71849" w:rsidRPr="009C79CA" w:rsidDel="00A41886">
          <w:rPr>
            <w:rFonts w:cs="Arial"/>
          </w:rPr>
          <w:delText>he R statistical project</w:delText>
        </w:r>
        <w:r w:rsidR="00A71849" w:rsidDel="00A41886">
          <w:rPr>
            <w:rFonts w:cs="Arial"/>
          </w:rPr>
          <w:delText xml:space="preserve"> (</w:delText>
        </w:r>
        <w:r w:rsidR="00B05AB9" w:rsidDel="00A41886">
          <w:fldChar w:fldCharType="begin"/>
        </w:r>
        <w:r w:rsidR="00B05AB9" w:rsidDel="00A41886">
          <w:delInstrText xml:space="preserve"> HYPERLINK "http://www.r-project.org" </w:delInstrText>
        </w:r>
        <w:r w:rsidR="00B05AB9" w:rsidDel="00A41886">
          <w:fldChar w:fldCharType="separate"/>
        </w:r>
        <w:r w:rsidR="00A71849" w:rsidRPr="006327C6" w:rsidDel="00A41886">
          <w:rPr>
            <w:rStyle w:val="Hyperlink"/>
            <w:rFonts w:cs="Arial"/>
          </w:rPr>
          <w:delText>www.r-project.org</w:delText>
        </w:r>
        <w:r w:rsidR="00B05AB9" w:rsidDel="00A41886">
          <w:rPr>
            <w:rStyle w:val="Hyperlink"/>
            <w:rFonts w:cs="Arial"/>
          </w:rPr>
          <w:fldChar w:fldCharType="end"/>
        </w:r>
        <w:r w:rsidR="00A71849" w:rsidDel="00A41886">
          <w:rPr>
            <w:rFonts w:cs="Arial"/>
          </w:rPr>
          <w:delText xml:space="preserve">) </w:delText>
        </w:r>
        <w:r w:rsidR="00A71849" w:rsidDel="00A41886">
          <w:rPr>
            <w:rFonts w:eastAsia="Georgia" w:cs="Arial"/>
          </w:rPr>
          <w:delText>was used to perform statistical analysis.</w:delText>
        </w:r>
        <w:r w:rsidRPr="009C79CA" w:rsidDel="00A41886">
          <w:rPr>
            <w:rFonts w:cs="Arial"/>
          </w:rPr>
          <w:delText xml:space="preserve"> </w:delText>
        </w:r>
        <w:commentRangeEnd w:id="229"/>
        <w:r w:rsidR="004535C0" w:rsidDel="00A41886">
          <w:rPr>
            <w:rStyle w:val="CommentReference"/>
          </w:rPr>
          <w:commentReference w:id="229"/>
        </w:r>
      </w:del>
    </w:p>
    <w:p w14:paraId="3CF269D0" w14:textId="77777777" w:rsidR="009C79CA" w:rsidRPr="009C79CA" w:rsidRDefault="009C79CA" w:rsidP="00C940EA">
      <w:pPr>
        <w:spacing w:line="360" w:lineRule="auto"/>
        <w:rPr>
          <w:rFonts w:cs="Arial"/>
        </w:rPr>
      </w:pPr>
    </w:p>
    <w:p w14:paraId="29FC96C0" w14:textId="6C8F78BE" w:rsidR="006E780E" w:rsidRDefault="004535C0" w:rsidP="00C940EA">
      <w:pPr>
        <w:pStyle w:val="Heading1"/>
        <w:keepNext w:val="0"/>
        <w:spacing w:line="360" w:lineRule="auto"/>
      </w:pPr>
      <w:ins w:id="233" w:author="Dena McWain" w:date="2016-01-29T12:00:00Z">
        <w:r>
          <w:lastRenderedPageBreak/>
          <w:br/>
        </w:r>
        <w:r>
          <w:br/>
        </w:r>
      </w:ins>
      <w:r w:rsidR="006E780E">
        <w:t>Acknowledgments</w:t>
      </w:r>
    </w:p>
    <w:p w14:paraId="5A30035D" w14:textId="77777777" w:rsidR="00852571" w:rsidRDefault="00852571" w:rsidP="00C940EA">
      <w:pPr>
        <w:spacing w:line="360" w:lineRule="auto"/>
        <w:rPr>
          <w:rFonts w:cs="Arial"/>
        </w:rPr>
      </w:pPr>
    </w:p>
    <w:p w14:paraId="238FB1BF" w14:textId="1418A906" w:rsidR="001D0A1C" w:rsidRDefault="001D0A1C" w:rsidP="00C940EA">
      <w:pPr>
        <w:spacing w:line="360" w:lineRule="auto"/>
        <w:rPr>
          <w:rFonts w:cs="Arial"/>
        </w:rPr>
      </w:pPr>
      <w:r w:rsidRPr="001D0A1C">
        <w:rPr>
          <w:rFonts w:cs="Arial"/>
        </w:rPr>
        <w:t xml:space="preserve">Vertex Pharmaceuticals Incorporated provided funding for editorial support in the development of this manuscript; Edwin Thrower, PhD, </w:t>
      </w:r>
      <w:r w:rsidR="006E0084">
        <w:rPr>
          <w:rFonts w:cs="Arial"/>
        </w:rPr>
        <w:t xml:space="preserve">provided editorial support </w:t>
      </w:r>
      <w:r w:rsidRPr="001D0A1C">
        <w:rPr>
          <w:rFonts w:cs="Arial"/>
        </w:rPr>
        <w:t xml:space="preserve">and </w:t>
      </w:r>
      <w:r>
        <w:rPr>
          <w:rFonts w:cs="Arial"/>
        </w:rPr>
        <w:t>Dena McWain</w:t>
      </w:r>
      <w:r w:rsidRPr="001D0A1C">
        <w:rPr>
          <w:rFonts w:cs="Arial"/>
        </w:rPr>
        <w:t xml:space="preserve"> of Infusion Communications copyedited and styled the manuscript per journal requirements. Vertex Pharmaceuticals Incorporated reviewed and provided feedback on the manuscript to the authors. The authors had full editorial control of the manuscript and provided their final approval of all content.</w:t>
      </w:r>
    </w:p>
    <w:p w14:paraId="6DD87DB3" w14:textId="77777777" w:rsidR="003E73A4" w:rsidRDefault="003E73A4" w:rsidP="00C940EA">
      <w:pPr>
        <w:spacing w:line="360" w:lineRule="auto"/>
        <w:rPr>
          <w:b/>
        </w:rPr>
      </w:pPr>
    </w:p>
    <w:p w14:paraId="255B20A8" w14:textId="70ACC03B" w:rsidR="003E73A4" w:rsidRPr="006E0084" w:rsidRDefault="003E73A4" w:rsidP="00C940EA">
      <w:pPr>
        <w:spacing w:line="360" w:lineRule="auto"/>
        <w:rPr>
          <w:caps/>
        </w:rPr>
      </w:pPr>
      <w:commentRangeStart w:id="234"/>
      <w:r w:rsidRPr="006E0084">
        <w:rPr>
          <w:b/>
          <w:caps/>
        </w:rPr>
        <w:t xml:space="preserve">Author Disclosures </w:t>
      </w:r>
      <w:commentRangeEnd w:id="234"/>
      <w:r w:rsidR="001D0A1C" w:rsidRPr="006E0084">
        <w:rPr>
          <w:rStyle w:val="CommentReference"/>
          <w:caps/>
        </w:rPr>
        <w:commentReference w:id="234"/>
      </w:r>
    </w:p>
    <w:p w14:paraId="3400A4C6" w14:textId="77777777" w:rsidR="003E73A4" w:rsidRPr="00BD4656" w:rsidRDefault="00A61407" w:rsidP="00C940EA">
      <w:pPr>
        <w:spacing w:line="360" w:lineRule="auto"/>
      </w:pPr>
      <w:r>
        <w:t xml:space="preserve">Nicholas J. </w:t>
      </w:r>
      <w:proofErr w:type="spellStart"/>
      <w:r>
        <w:t>Tustison</w:t>
      </w:r>
      <w:proofErr w:type="spellEnd"/>
      <w:r w:rsidR="003E73A4">
        <w:t>:</w:t>
      </w:r>
    </w:p>
    <w:p w14:paraId="17BE0E4F" w14:textId="77777777" w:rsidR="003E73A4" w:rsidRDefault="00A61407" w:rsidP="00C940EA">
      <w:pPr>
        <w:spacing w:line="360" w:lineRule="auto"/>
      </w:pPr>
      <w:r>
        <w:t xml:space="preserve">Benjamin </w:t>
      </w:r>
      <w:proofErr w:type="spellStart"/>
      <w:r>
        <w:t>Contrella</w:t>
      </w:r>
      <w:proofErr w:type="spellEnd"/>
      <w:r w:rsidR="003E73A4">
        <w:t>:</w:t>
      </w:r>
    </w:p>
    <w:p w14:paraId="7137A006" w14:textId="77777777" w:rsidR="003E73A4" w:rsidRDefault="00A61407" w:rsidP="00C940EA">
      <w:pPr>
        <w:spacing w:line="360" w:lineRule="auto"/>
      </w:pPr>
      <w:proofErr w:type="spellStart"/>
      <w:r>
        <w:t>Talissa</w:t>
      </w:r>
      <w:proofErr w:type="spellEnd"/>
      <w:r>
        <w:t xml:space="preserve"> A. </w:t>
      </w:r>
      <w:proofErr w:type="spellStart"/>
      <w:r>
        <w:t>Altes</w:t>
      </w:r>
      <w:proofErr w:type="spellEnd"/>
      <w:r w:rsidR="003E73A4">
        <w:t>:</w:t>
      </w:r>
    </w:p>
    <w:p w14:paraId="7E02F046" w14:textId="77777777" w:rsidR="003E73A4" w:rsidRDefault="00A61407" w:rsidP="00C940EA">
      <w:pPr>
        <w:spacing w:line="360" w:lineRule="auto"/>
      </w:pPr>
      <w:r>
        <w:t xml:space="preserve">Brian B. </w:t>
      </w:r>
      <w:proofErr w:type="spellStart"/>
      <w:r>
        <w:t>Avants</w:t>
      </w:r>
      <w:proofErr w:type="spellEnd"/>
      <w:r>
        <w:t>:</w:t>
      </w:r>
    </w:p>
    <w:p w14:paraId="51C8B56C" w14:textId="63F534D1" w:rsidR="00A61407" w:rsidRDefault="00A61407" w:rsidP="00C940EA">
      <w:pPr>
        <w:spacing w:line="360" w:lineRule="auto"/>
      </w:pPr>
      <w:r>
        <w:t xml:space="preserve">Eduard E. </w:t>
      </w:r>
      <w:ins w:id="235" w:author="Infusion Communications" w:date="2016-01-29T16:26:00Z">
        <w:r w:rsidR="00A41886">
          <w:t>d</w:t>
        </w:r>
      </w:ins>
      <w:commentRangeStart w:id="236"/>
      <w:del w:id="237" w:author="Infusion Communications" w:date="2016-01-29T16:26:00Z">
        <w:r w:rsidDel="00A41886">
          <w:delText>D</w:delText>
        </w:r>
      </w:del>
      <w:r>
        <w:t xml:space="preserve">e </w:t>
      </w:r>
      <w:commentRangeEnd w:id="236"/>
      <w:r w:rsidR="004535C0">
        <w:rPr>
          <w:rStyle w:val="CommentReference"/>
        </w:rPr>
        <w:commentReference w:id="236"/>
      </w:r>
      <w:r>
        <w:t>Lange:</w:t>
      </w:r>
    </w:p>
    <w:p w14:paraId="1BE4E427" w14:textId="3253BFC9" w:rsidR="00A61407" w:rsidRDefault="00A61407" w:rsidP="00C940EA">
      <w:pPr>
        <w:spacing w:line="360" w:lineRule="auto"/>
        <w:rPr>
          <w:ins w:id="238" w:author="Dena McWain" w:date="2016-01-29T12:02:00Z"/>
        </w:rPr>
      </w:pPr>
      <w:r>
        <w:t xml:space="preserve">John P. </w:t>
      </w:r>
      <w:proofErr w:type="spellStart"/>
      <w:r>
        <w:t>Mugler</w:t>
      </w:r>
      <w:proofErr w:type="spellEnd"/>
      <w:ins w:id="239" w:author="Dena McWain" w:date="2016-01-29T12:02:00Z">
        <w:r w:rsidR="004535C0">
          <w:t xml:space="preserve"> III</w:t>
        </w:r>
      </w:ins>
      <w:r>
        <w:t>:</w:t>
      </w:r>
    </w:p>
    <w:p w14:paraId="25716C4A" w14:textId="77777777" w:rsidR="004535C0" w:rsidRPr="00A61407" w:rsidRDefault="004535C0" w:rsidP="00C940EA">
      <w:pPr>
        <w:spacing w:line="360" w:lineRule="auto"/>
      </w:pPr>
    </w:p>
    <w:p w14:paraId="37115F92" w14:textId="77777777" w:rsidR="00A61407" w:rsidRDefault="00A61407" w:rsidP="00C940EA">
      <w:pPr>
        <w:spacing w:line="360" w:lineRule="auto"/>
        <w:rPr>
          <w:b/>
        </w:rPr>
      </w:pPr>
    </w:p>
    <w:p w14:paraId="308C2EBE" w14:textId="77777777" w:rsidR="00A61407" w:rsidRDefault="00A61407" w:rsidP="00C940EA">
      <w:pPr>
        <w:spacing w:line="360" w:lineRule="auto"/>
        <w:rPr>
          <w:b/>
        </w:rPr>
      </w:pPr>
    </w:p>
    <w:p w14:paraId="0CEA0C8A" w14:textId="77777777" w:rsidR="0048081F" w:rsidRDefault="0048081F" w:rsidP="00C940EA">
      <w:pPr>
        <w:spacing w:line="360" w:lineRule="auto"/>
        <w:rPr>
          <w:b/>
        </w:rPr>
      </w:pPr>
    </w:p>
    <w:p w14:paraId="09EFB1A0" w14:textId="77777777" w:rsidR="0048081F" w:rsidRDefault="0048081F" w:rsidP="00C940EA">
      <w:pPr>
        <w:spacing w:line="360" w:lineRule="auto"/>
        <w:rPr>
          <w:b/>
        </w:rPr>
      </w:pPr>
    </w:p>
    <w:p w14:paraId="4B7DF009" w14:textId="77777777" w:rsidR="003D4A87" w:rsidRDefault="006E780E" w:rsidP="00C940EA">
      <w:pPr>
        <w:pStyle w:val="Heading1"/>
        <w:keepNext w:val="0"/>
        <w:spacing w:line="360" w:lineRule="auto"/>
      </w:pPr>
      <w:r>
        <w:br w:type="page"/>
      </w:r>
      <w:r w:rsidR="003D4A87">
        <w:lastRenderedPageBreak/>
        <w:t>references</w:t>
      </w:r>
    </w:p>
    <w:p w14:paraId="396E69DA"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w:t>
      </w:r>
      <w:r w:rsidR="00BA30A2">
        <w:rPr>
          <w:rFonts w:cs="Arial"/>
        </w:rPr>
        <w:t>.</w:t>
      </w:r>
      <w:r w:rsidRPr="009C79CA">
        <w:rPr>
          <w:rFonts w:cs="Arial"/>
        </w:rPr>
        <w:t xml:space="preserve"> </w:t>
      </w:r>
      <w:r>
        <w:rPr>
          <w:rFonts w:cs="Arial"/>
        </w:rPr>
        <w:tab/>
      </w:r>
      <w:proofErr w:type="spellStart"/>
      <w:r w:rsidRPr="009C79CA">
        <w:rPr>
          <w:rFonts w:cs="Arial"/>
        </w:rPr>
        <w:t>Burchfiel</w:t>
      </w:r>
      <w:proofErr w:type="spellEnd"/>
      <w:r w:rsidRPr="009C79CA">
        <w:rPr>
          <w:rFonts w:cs="Arial"/>
        </w:rPr>
        <w:t xml:space="preserve"> CM, Marcus EB, Curb JD, Maclean CJ, Vollmer WM, Johnson LR, Fong KO, Rodriguez BL, Masaki KH, </w:t>
      </w:r>
      <w:proofErr w:type="spellStart"/>
      <w:r w:rsidRPr="009C79CA">
        <w:rPr>
          <w:rFonts w:cs="Arial"/>
        </w:rPr>
        <w:t>Buist</w:t>
      </w:r>
      <w:proofErr w:type="spellEnd"/>
      <w:r w:rsidRPr="009C79CA">
        <w:rPr>
          <w:rFonts w:cs="Arial"/>
        </w:rPr>
        <w:t xml:space="preserve"> AS.</w:t>
      </w:r>
      <w:r w:rsidR="00BA07A3">
        <w:rPr>
          <w:rFonts w:cs="Arial"/>
        </w:rPr>
        <w:t xml:space="preserve"> </w:t>
      </w:r>
      <w:r w:rsidRPr="009C79CA">
        <w:rPr>
          <w:rFonts w:cs="Arial"/>
        </w:rPr>
        <w:t>Effects of smoking and smoking cessation on longitudinal decline in pulmonary function.</w:t>
      </w:r>
      <w:r w:rsidR="00BA07A3">
        <w:rPr>
          <w:rFonts w:cs="Arial"/>
        </w:rPr>
        <w:t xml:space="preserve"> </w:t>
      </w:r>
      <w:r w:rsidRPr="009C79CA">
        <w:rPr>
          <w:rFonts w:cs="Arial"/>
        </w:rPr>
        <w:t xml:space="preserve">Am J </w:t>
      </w:r>
      <w:proofErr w:type="spellStart"/>
      <w:r w:rsidRPr="009C79CA">
        <w:rPr>
          <w:rFonts w:cs="Arial"/>
        </w:rPr>
        <w:t>Respir</w:t>
      </w:r>
      <w:proofErr w:type="spellEnd"/>
      <w:r w:rsidRPr="009C79CA">
        <w:rPr>
          <w:rFonts w:cs="Arial"/>
        </w:rPr>
        <w:t xml:space="preserve"> </w:t>
      </w:r>
      <w:proofErr w:type="spellStart"/>
      <w:r w:rsidRPr="009C79CA">
        <w:rPr>
          <w:rFonts w:cs="Arial"/>
        </w:rPr>
        <w:t>Crit</w:t>
      </w:r>
      <w:proofErr w:type="spellEnd"/>
      <w:r w:rsidRPr="009C79CA">
        <w:rPr>
          <w:rFonts w:cs="Arial"/>
        </w:rPr>
        <w:t xml:space="preserve"> Care Med 1995</w:t>
      </w:r>
      <w:proofErr w:type="gramStart"/>
      <w:r w:rsidRPr="009C79CA">
        <w:rPr>
          <w:rFonts w:cs="Arial"/>
        </w:rPr>
        <w:t>;151:1778</w:t>
      </w:r>
      <w:proofErr w:type="gramEnd"/>
      <w:r w:rsidRPr="009C79CA">
        <w:rPr>
          <w:rFonts w:cs="Arial"/>
        </w:rPr>
        <w:t>-</w:t>
      </w:r>
      <w:r w:rsidR="00FD34BF">
        <w:rPr>
          <w:rFonts w:cs="Arial"/>
        </w:rPr>
        <w:t>17</w:t>
      </w:r>
      <w:r w:rsidRPr="009C79CA">
        <w:rPr>
          <w:rFonts w:cs="Arial"/>
        </w:rPr>
        <w:t>85.</w:t>
      </w:r>
    </w:p>
    <w:p w14:paraId="5BDFAF34" w14:textId="77777777" w:rsidR="009C79CA" w:rsidRPr="009C79CA" w:rsidRDefault="009C79CA" w:rsidP="00C940EA">
      <w:pPr>
        <w:tabs>
          <w:tab w:val="clear" w:pos="0"/>
          <w:tab w:val="left" w:pos="540"/>
        </w:tabs>
        <w:spacing w:line="360" w:lineRule="auto"/>
        <w:ind w:left="450" w:hanging="450"/>
        <w:rPr>
          <w:rFonts w:eastAsia="Georgia" w:cs="Arial"/>
        </w:rPr>
      </w:pPr>
      <w:r w:rsidRPr="009C79CA">
        <w:rPr>
          <w:rFonts w:cs="Arial"/>
        </w:rPr>
        <w:t>2</w:t>
      </w:r>
      <w:r w:rsidR="007B72CA">
        <w:rPr>
          <w:rFonts w:cs="Arial"/>
        </w:rPr>
        <w:t>.</w:t>
      </w:r>
      <w:r w:rsidRPr="009C79CA">
        <w:rPr>
          <w:rFonts w:cs="Arial"/>
        </w:rPr>
        <w:t xml:space="preserve"> </w:t>
      </w:r>
      <w:r>
        <w:rPr>
          <w:rFonts w:cs="Arial"/>
        </w:rPr>
        <w:tab/>
      </w:r>
      <w:proofErr w:type="spellStart"/>
      <w:r w:rsidRPr="009C79CA">
        <w:rPr>
          <w:rFonts w:cs="Arial"/>
        </w:rPr>
        <w:t>Kanner</w:t>
      </w:r>
      <w:proofErr w:type="spellEnd"/>
      <w:r w:rsidRPr="009C79CA">
        <w:rPr>
          <w:rFonts w:cs="Arial"/>
        </w:rPr>
        <w:t xml:space="preserve"> RE, </w:t>
      </w:r>
      <w:proofErr w:type="spellStart"/>
      <w:r w:rsidRPr="009C79CA">
        <w:rPr>
          <w:rFonts w:cs="Arial"/>
        </w:rPr>
        <w:t>Connett</w:t>
      </w:r>
      <w:proofErr w:type="spellEnd"/>
      <w:r w:rsidRPr="009C79CA">
        <w:rPr>
          <w:rFonts w:cs="Arial"/>
        </w:rPr>
        <w:t xml:space="preserve"> JE, Williams DE, </w:t>
      </w:r>
      <w:proofErr w:type="spellStart"/>
      <w:r w:rsidRPr="009C79CA">
        <w:rPr>
          <w:rFonts w:cs="Arial"/>
        </w:rPr>
        <w:t>Buist</w:t>
      </w:r>
      <w:proofErr w:type="spellEnd"/>
      <w:r w:rsidRPr="009C79CA">
        <w:rPr>
          <w:rFonts w:cs="Arial"/>
        </w:rPr>
        <w:t xml:space="preserve"> AS.</w:t>
      </w:r>
      <w:r w:rsidR="00BA07A3">
        <w:rPr>
          <w:rFonts w:cs="Arial"/>
        </w:rPr>
        <w:t xml:space="preserve"> </w:t>
      </w:r>
      <w:r w:rsidRPr="009C79CA">
        <w:rPr>
          <w:rFonts w:cs="Arial"/>
        </w:rPr>
        <w:t>Effects of randomized assignment to a smoking cessation intervention and changes in smoking habits on respiratory symptoms in smokers with early chronic obstructive pulmonary disease: the Lung Health Study.</w:t>
      </w:r>
      <w:r w:rsidR="00BA07A3">
        <w:rPr>
          <w:rFonts w:cs="Arial"/>
        </w:rPr>
        <w:t xml:space="preserve"> </w:t>
      </w:r>
      <w:r w:rsidRPr="009C79CA">
        <w:rPr>
          <w:rFonts w:cs="Arial"/>
        </w:rPr>
        <w:t>Am J Med 1999</w:t>
      </w:r>
      <w:proofErr w:type="gramStart"/>
      <w:r w:rsidRPr="009C79CA">
        <w:rPr>
          <w:rFonts w:cs="Arial"/>
        </w:rPr>
        <w:t>;106:410</w:t>
      </w:r>
      <w:proofErr w:type="gramEnd"/>
      <w:r w:rsidRPr="009C79CA">
        <w:rPr>
          <w:rFonts w:cs="Arial"/>
        </w:rPr>
        <w:t>-</w:t>
      </w:r>
      <w:r w:rsidR="00332230">
        <w:rPr>
          <w:rFonts w:cs="Arial"/>
        </w:rPr>
        <w:t>41</w:t>
      </w:r>
      <w:r w:rsidRPr="009C79CA">
        <w:rPr>
          <w:rFonts w:cs="Arial"/>
        </w:rPr>
        <w:t>6.</w:t>
      </w:r>
    </w:p>
    <w:p w14:paraId="2F514405" w14:textId="77777777" w:rsidR="009C79CA" w:rsidRDefault="009C79CA" w:rsidP="00C940EA">
      <w:pPr>
        <w:tabs>
          <w:tab w:val="clear" w:pos="0"/>
          <w:tab w:val="left" w:pos="540"/>
        </w:tabs>
        <w:spacing w:line="360" w:lineRule="auto"/>
        <w:ind w:left="450" w:hanging="450"/>
        <w:rPr>
          <w:rFonts w:cs="Arial"/>
        </w:rPr>
      </w:pPr>
      <w:r w:rsidRPr="009C79CA">
        <w:rPr>
          <w:rFonts w:cs="Arial"/>
        </w:rPr>
        <w:t>3</w:t>
      </w:r>
      <w:r w:rsidR="007B72CA">
        <w:rPr>
          <w:rFonts w:cs="Arial"/>
        </w:rPr>
        <w:t>.</w:t>
      </w:r>
      <w:r w:rsidRPr="009C79CA">
        <w:rPr>
          <w:rFonts w:cs="Arial"/>
        </w:rPr>
        <w:t xml:space="preserve"> </w:t>
      </w:r>
      <w:r>
        <w:rPr>
          <w:rFonts w:cs="Arial"/>
        </w:rPr>
        <w:tab/>
      </w:r>
      <w:r w:rsidRPr="009C79CA">
        <w:rPr>
          <w:rFonts w:cs="Arial"/>
        </w:rPr>
        <w:t xml:space="preserve">Sears MR, Greene JM, </w:t>
      </w:r>
      <w:proofErr w:type="spellStart"/>
      <w:r w:rsidRPr="009C79CA">
        <w:rPr>
          <w:rFonts w:cs="Arial"/>
        </w:rPr>
        <w:t>Willan</w:t>
      </w:r>
      <w:proofErr w:type="spellEnd"/>
      <w:r w:rsidRPr="009C79CA">
        <w:rPr>
          <w:rFonts w:cs="Arial"/>
        </w:rPr>
        <w:t xml:space="preserve"> AR, </w:t>
      </w:r>
      <w:proofErr w:type="spellStart"/>
      <w:r w:rsidRPr="009C79CA">
        <w:rPr>
          <w:rFonts w:cs="Arial"/>
        </w:rPr>
        <w:t>Wiecek</w:t>
      </w:r>
      <w:proofErr w:type="spellEnd"/>
      <w:r w:rsidRPr="009C79CA">
        <w:rPr>
          <w:rFonts w:cs="Arial"/>
        </w:rPr>
        <w:t xml:space="preserve"> EM, Taylor DR, Flannery EM, Cowan JO, </w:t>
      </w:r>
      <w:proofErr w:type="spellStart"/>
      <w:r w:rsidRPr="009C79CA">
        <w:rPr>
          <w:rFonts w:cs="Arial"/>
        </w:rPr>
        <w:t>Herbison</w:t>
      </w:r>
      <w:proofErr w:type="spellEnd"/>
      <w:r w:rsidRPr="009C79CA">
        <w:rPr>
          <w:rFonts w:cs="Arial"/>
        </w:rPr>
        <w:t xml:space="preserve"> GP, Silva PA, </w:t>
      </w:r>
      <w:proofErr w:type="spellStart"/>
      <w:r w:rsidRPr="009C79CA">
        <w:rPr>
          <w:rFonts w:cs="Arial"/>
        </w:rPr>
        <w:t>Poulton</w:t>
      </w:r>
      <w:proofErr w:type="spellEnd"/>
      <w:r w:rsidRPr="009C79CA">
        <w:rPr>
          <w:rFonts w:cs="Arial"/>
        </w:rPr>
        <w:t xml:space="preserve"> R. A longitudinal, population-based, cohort study of childhood asthma followed to adulthood.</w:t>
      </w:r>
      <w:r w:rsidR="00BA07A3">
        <w:rPr>
          <w:rFonts w:cs="Arial"/>
        </w:rPr>
        <w:t xml:space="preserve"> </w:t>
      </w:r>
      <w:r w:rsidRPr="009C79CA">
        <w:rPr>
          <w:rFonts w:cs="Arial"/>
        </w:rPr>
        <w:t xml:space="preserve">N </w:t>
      </w:r>
      <w:proofErr w:type="spellStart"/>
      <w:r w:rsidRPr="009C79CA">
        <w:rPr>
          <w:rFonts w:cs="Arial"/>
        </w:rPr>
        <w:t>Engl</w:t>
      </w:r>
      <w:proofErr w:type="spellEnd"/>
      <w:r w:rsidRPr="009C79CA">
        <w:rPr>
          <w:rFonts w:cs="Arial"/>
        </w:rPr>
        <w:t xml:space="preserve"> J Med 2003</w:t>
      </w:r>
      <w:proofErr w:type="gramStart"/>
      <w:r w:rsidRPr="009C79CA">
        <w:rPr>
          <w:rFonts w:cs="Arial"/>
        </w:rPr>
        <w:t>;349:1414</w:t>
      </w:r>
      <w:proofErr w:type="gramEnd"/>
      <w:r w:rsidRPr="009C79CA">
        <w:rPr>
          <w:rFonts w:cs="Arial"/>
        </w:rPr>
        <w:t>-</w:t>
      </w:r>
      <w:r w:rsidR="00FB1345">
        <w:rPr>
          <w:rFonts w:cs="Arial"/>
        </w:rPr>
        <w:t>14</w:t>
      </w:r>
      <w:r w:rsidRPr="009C79CA">
        <w:rPr>
          <w:rFonts w:cs="Arial"/>
        </w:rPr>
        <w:t>22.</w:t>
      </w:r>
    </w:p>
    <w:p w14:paraId="0B53DA96" w14:textId="77777777" w:rsidR="00A71849" w:rsidRDefault="00A71849" w:rsidP="00C940EA">
      <w:pPr>
        <w:tabs>
          <w:tab w:val="clear" w:pos="0"/>
          <w:tab w:val="left" w:pos="540"/>
        </w:tabs>
        <w:spacing w:line="360" w:lineRule="auto"/>
        <w:ind w:left="450" w:hanging="450"/>
        <w:rPr>
          <w:rFonts w:cs="Arial"/>
        </w:rPr>
      </w:pPr>
      <w:r>
        <w:rPr>
          <w:rStyle w:val="CommentReference"/>
        </w:rPr>
        <w:commentReference w:id="240"/>
      </w:r>
    </w:p>
    <w:p w14:paraId="535F33C4" w14:textId="77777777" w:rsidR="009C79CA" w:rsidRPr="009C79CA" w:rsidRDefault="009C79CA" w:rsidP="00C940EA">
      <w:pPr>
        <w:tabs>
          <w:tab w:val="clear" w:pos="0"/>
          <w:tab w:val="left" w:pos="540"/>
        </w:tabs>
        <w:spacing w:line="360" w:lineRule="auto"/>
        <w:ind w:left="450" w:hanging="450"/>
        <w:rPr>
          <w:rFonts w:eastAsia="Georgia" w:cs="Arial"/>
        </w:rPr>
      </w:pPr>
      <w:r w:rsidRPr="009C79CA">
        <w:rPr>
          <w:rFonts w:cs="Arial"/>
        </w:rPr>
        <w:t>6</w:t>
      </w:r>
      <w:r w:rsidR="007B72CA">
        <w:rPr>
          <w:rFonts w:cs="Arial"/>
        </w:rPr>
        <w:t>.</w:t>
      </w:r>
      <w:r w:rsidRPr="009C79CA">
        <w:rPr>
          <w:rFonts w:cs="Arial"/>
        </w:rPr>
        <w:t xml:space="preserve"> </w:t>
      </w:r>
      <w:r>
        <w:rPr>
          <w:rFonts w:cs="Arial"/>
        </w:rPr>
        <w:tab/>
      </w:r>
      <w:r w:rsidRPr="009C79CA">
        <w:rPr>
          <w:rFonts w:cs="Arial"/>
        </w:rPr>
        <w:t xml:space="preserve">Greenwald GI, </w:t>
      </w:r>
      <w:proofErr w:type="spellStart"/>
      <w:r w:rsidRPr="009C79CA">
        <w:rPr>
          <w:rFonts w:cs="Arial"/>
        </w:rPr>
        <w:t>Tashkin</w:t>
      </w:r>
      <w:proofErr w:type="spellEnd"/>
      <w:r w:rsidRPr="009C79CA">
        <w:rPr>
          <w:rFonts w:cs="Arial"/>
        </w:rPr>
        <w:t xml:space="preserve"> DP, Gong H, Simmons M, </w:t>
      </w:r>
      <w:proofErr w:type="spellStart"/>
      <w:r w:rsidRPr="009C79CA">
        <w:rPr>
          <w:rFonts w:cs="Arial"/>
        </w:rPr>
        <w:t>Duann</w:t>
      </w:r>
      <w:proofErr w:type="spellEnd"/>
      <w:r w:rsidRPr="009C79CA">
        <w:rPr>
          <w:rFonts w:cs="Arial"/>
        </w:rPr>
        <w:t xml:space="preserve"> S, </w:t>
      </w:r>
      <w:proofErr w:type="spellStart"/>
      <w:r w:rsidRPr="009C79CA">
        <w:rPr>
          <w:rFonts w:cs="Arial"/>
        </w:rPr>
        <w:t>Furst</w:t>
      </w:r>
      <w:proofErr w:type="spellEnd"/>
      <w:r w:rsidRPr="009C79CA">
        <w:rPr>
          <w:rFonts w:cs="Arial"/>
        </w:rPr>
        <w:t xml:space="preserve"> DE, Clements P.</w:t>
      </w:r>
      <w:r w:rsidR="00BA07A3">
        <w:rPr>
          <w:rFonts w:cs="Arial"/>
        </w:rPr>
        <w:t xml:space="preserve"> </w:t>
      </w:r>
      <w:r w:rsidRPr="009C79CA">
        <w:rPr>
          <w:rFonts w:cs="Arial"/>
        </w:rPr>
        <w:t>Longitudinal changes in lung function and respiratory symptoms in progressive systemic sclerosis. Prospective study.</w:t>
      </w:r>
      <w:r w:rsidR="00BA07A3">
        <w:rPr>
          <w:rFonts w:cs="Arial"/>
        </w:rPr>
        <w:t xml:space="preserve"> </w:t>
      </w:r>
      <w:r w:rsidRPr="009C79CA">
        <w:rPr>
          <w:rFonts w:cs="Arial"/>
        </w:rPr>
        <w:t>Am J Med 1987</w:t>
      </w:r>
      <w:proofErr w:type="gramStart"/>
      <w:r w:rsidRPr="009C79CA">
        <w:rPr>
          <w:rFonts w:cs="Arial"/>
        </w:rPr>
        <w:t>;83:83</w:t>
      </w:r>
      <w:proofErr w:type="gramEnd"/>
      <w:r w:rsidR="00A02CA1">
        <w:rPr>
          <w:rFonts w:cs="Arial"/>
        </w:rPr>
        <w:t>-</w:t>
      </w:r>
      <w:r w:rsidRPr="009C79CA">
        <w:rPr>
          <w:rFonts w:cs="Arial"/>
        </w:rPr>
        <w:t>92.</w:t>
      </w:r>
    </w:p>
    <w:p w14:paraId="0651CB83" w14:textId="77777777" w:rsidR="009C79CA" w:rsidRPr="009C79CA" w:rsidRDefault="009C79CA" w:rsidP="00C940EA">
      <w:pPr>
        <w:tabs>
          <w:tab w:val="clear" w:pos="0"/>
          <w:tab w:val="left" w:pos="540"/>
        </w:tabs>
        <w:spacing w:line="360" w:lineRule="auto"/>
        <w:ind w:left="450" w:hanging="450"/>
        <w:rPr>
          <w:rFonts w:eastAsia="Georgia" w:cs="Arial"/>
        </w:rPr>
      </w:pPr>
      <w:r w:rsidRPr="009C79CA">
        <w:rPr>
          <w:rFonts w:cs="Arial"/>
        </w:rPr>
        <w:t>7</w:t>
      </w:r>
      <w:r w:rsidR="007B72CA">
        <w:rPr>
          <w:rFonts w:cs="Arial"/>
        </w:rPr>
        <w:t>.</w:t>
      </w:r>
      <w:r w:rsidRPr="009C79CA">
        <w:rPr>
          <w:rFonts w:cs="Arial"/>
        </w:rPr>
        <w:t xml:space="preserve"> </w:t>
      </w:r>
      <w:r>
        <w:rPr>
          <w:rFonts w:cs="Arial"/>
        </w:rPr>
        <w:tab/>
      </w:r>
      <w:r w:rsidRPr="009C79CA">
        <w:rPr>
          <w:rFonts w:cs="Arial"/>
        </w:rPr>
        <w:t>Love RG</w:t>
      </w:r>
      <w:r w:rsidR="00B64115">
        <w:rPr>
          <w:rFonts w:cs="Arial"/>
        </w:rPr>
        <w:t>,</w:t>
      </w:r>
      <w:r w:rsidRPr="009C79CA">
        <w:rPr>
          <w:rFonts w:cs="Arial"/>
        </w:rPr>
        <w:t xml:space="preserve"> Miller BG.</w:t>
      </w:r>
      <w:r w:rsidR="00BA07A3">
        <w:rPr>
          <w:rFonts w:cs="Arial"/>
        </w:rPr>
        <w:t xml:space="preserve"> </w:t>
      </w:r>
      <w:r w:rsidRPr="009C79CA">
        <w:rPr>
          <w:rFonts w:cs="Arial"/>
        </w:rPr>
        <w:t>Longitudinal study of lung function in coal-miners.</w:t>
      </w:r>
      <w:r w:rsidR="00BA07A3">
        <w:rPr>
          <w:rFonts w:cs="Arial"/>
        </w:rPr>
        <w:t xml:space="preserve"> </w:t>
      </w:r>
      <w:r w:rsidRPr="009C79CA">
        <w:rPr>
          <w:rFonts w:cs="Arial"/>
        </w:rPr>
        <w:t>Thorax 1982</w:t>
      </w:r>
      <w:proofErr w:type="gramStart"/>
      <w:r w:rsidRPr="009C79CA">
        <w:rPr>
          <w:rFonts w:cs="Arial"/>
        </w:rPr>
        <w:t>;37:193</w:t>
      </w:r>
      <w:proofErr w:type="gramEnd"/>
      <w:r w:rsidR="00A02CA1">
        <w:rPr>
          <w:rFonts w:cs="Arial"/>
        </w:rPr>
        <w:t>-</w:t>
      </w:r>
      <w:r w:rsidRPr="009C79CA">
        <w:rPr>
          <w:rFonts w:cs="Arial"/>
        </w:rPr>
        <w:t>197.</w:t>
      </w:r>
    </w:p>
    <w:p w14:paraId="0AF903E2"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8</w:t>
      </w:r>
      <w:r w:rsidR="007B72CA">
        <w:rPr>
          <w:rFonts w:cs="Arial"/>
        </w:rPr>
        <w:t>.</w:t>
      </w:r>
      <w:r w:rsidRPr="009C79CA">
        <w:rPr>
          <w:rFonts w:cs="Arial"/>
        </w:rPr>
        <w:t xml:space="preserve"> </w:t>
      </w:r>
      <w:r>
        <w:rPr>
          <w:rFonts w:cs="Arial"/>
        </w:rPr>
        <w:tab/>
      </w:r>
      <w:r w:rsidRPr="009C79CA">
        <w:rPr>
          <w:rFonts w:cs="Arial"/>
        </w:rPr>
        <w:t>Rom WN.</w:t>
      </w:r>
      <w:r w:rsidR="00BA07A3">
        <w:rPr>
          <w:rFonts w:cs="Arial"/>
        </w:rPr>
        <w:t xml:space="preserve"> </w:t>
      </w:r>
      <w:r w:rsidRPr="009C79CA">
        <w:rPr>
          <w:rFonts w:cs="Arial"/>
        </w:rPr>
        <w:t xml:space="preserve">Accelerated loss of lung function and </w:t>
      </w:r>
      <w:proofErr w:type="spellStart"/>
      <w:r w:rsidRPr="009C79CA">
        <w:rPr>
          <w:rFonts w:cs="Arial"/>
        </w:rPr>
        <w:t>alveolitis</w:t>
      </w:r>
      <w:proofErr w:type="spellEnd"/>
      <w:r w:rsidRPr="009C79CA">
        <w:rPr>
          <w:rFonts w:cs="Arial"/>
        </w:rPr>
        <w:t xml:space="preserve"> in a longitudinal study of non-smoking individuals with occupational exposure to asbestos.</w:t>
      </w:r>
      <w:r w:rsidR="00BA07A3">
        <w:rPr>
          <w:rFonts w:cs="Arial"/>
        </w:rPr>
        <w:t xml:space="preserve"> </w:t>
      </w:r>
      <w:r w:rsidRPr="009C79CA">
        <w:rPr>
          <w:rFonts w:cs="Arial"/>
        </w:rPr>
        <w:t xml:space="preserve">Am J </w:t>
      </w:r>
      <w:proofErr w:type="spellStart"/>
      <w:r w:rsidRPr="009C79CA">
        <w:rPr>
          <w:rFonts w:cs="Arial"/>
        </w:rPr>
        <w:t>Ind</w:t>
      </w:r>
      <w:proofErr w:type="spellEnd"/>
      <w:r w:rsidRPr="009C79CA">
        <w:rPr>
          <w:rFonts w:cs="Arial"/>
        </w:rPr>
        <w:t xml:space="preserve"> Med 1992</w:t>
      </w:r>
      <w:proofErr w:type="gramStart"/>
      <w:r w:rsidRPr="009C79CA">
        <w:rPr>
          <w:rFonts w:cs="Arial"/>
        </w:rPr>
        <w:t>;21:835</w:t>
      </w:r>
      <w:proofErr w:type="gramEnd"/>
      <w:r w:rsidRPr="009C79CA">
        <w:rPr>
          <w:rFonts w:cs="Arial"/>
        </w:rPr>
        <w:t>-</w:t>
      </w:r>
      <w:r w:rsidR="0022382B">
        <w:rPr>
          <w:rFonts w:cs="Arial"/>
        </w:rPr>
        <w:t>8</w:t>
      </w:r>
      <w:r w:rsidRPr="009C79CA">
        <w:rPr>
          <w:rFonts w:cs="Arial"/>
        </w:rPr>
        <w:t>44.</w:t>
      </w:r>
    </w:p>
    <w:p w14:paraId="0E16BDC9"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9</w:t>
      </w:r>
      <w:r w:rsidR="00852571">
        <w:rPr>
          <w:rFonts w:cs="Arial"/>
        </w:rPr>
        <w:t>.</w:t>
      </w:r>
      <w:r w:rsidRPr="009C79CA">
        <w:rPr>
          <w:rFonts w:cs="Arial"/>
        </w:rPr>
        <w:t xml:space="preserve"> </w:t>
      </w:r>
      <w:r>
        <w:rPr>
          <w:rFonts w:cs="Arial"/>
        </w:rPr>
        <w:tab/>
      </w:r>
      <w:r w:rsidRPr="009C79CA">
        <w:rPr>
          <w:rFonts w:cs="Arial"/>
        </w:rPr>
        <w:t xml:space="preserve">Sherman CB, Xu X, </w:t>
      </w:r>
      <w:proofErr w:type="spellStart"/>
      <w:r w:rsidRPr="009C79CA">
        <w:rPr>
          <w:rFonts w:cs="Arial"/>
        </w:rPr>
        <w:t>Speizer</w:t>
      </w:r>
      <w:proofErr w:type="spellEnd"/>
      <w:r w:rsidRPr="009C79CA">
        <w:rPr>
          <w:rFonts w:cs="Arial"/>
        </w:rPr>
        <w:t xml:space="preserve"> FE, Ferris BG Jr, Weiss ST, Dockery DW.</w:t>
      </w:r>
      <w:r w:rsidR="00BA07A3">
        <w:rPr>
          <w:rFonts w:cs="Arial"/>
        </w:rPr>
        <w:t xml:space="preserve"> </w:t>
      </w:r>
      <w:r w:rsidRPr="009C79CA">
        <w:rPr>
          <w:rFonts w:cs="Arial"/>
        </w:rPr>
        <w:t>Longitudinal lung function decline in subjects with respiratory symptoms.</w:t>
      </w:r>
      <w:r w:rsidR="00BA07A3">
        <w:rPr>
          <w:rFonts w:cs="Arial"/>
        </w:rPr>
        <w:t xml:space="preserve"> </w:t>
      </w:r>
      <w:r w:rsidRPr="009C79CA">
        <w:rPr>
          <w:rFonts w:cs="Arial"/>
        </w:rPr>
        <w:t xml:space="preserve">Am Rev </w:t>
      </w:r>
      <w:proofErr w:type="spellStart"/>
      <w:r w:rsidRPr="009C79CA">
        <w:rPr>
          <w:rFonts w:cs="Arial"/>
        </w:rPr>
        <w:t>Respir</w:t>
      </w:r>
      <w:proofErr w:type="spellEnd"/>
      <w:r w:rsidRPr="009C79CA">
        <w:rPr>
          <w:rFonts w:cs="Arial"/>
        </w:rPr>
        <w:t xml:space="preserve"> Dis 1992</w:t>
      </w:r>
      <w:proofErr w:type="gramStart"/>
      <w:r w:rsidRPr="009C79CA">
        <w:rPr>
          <w:rFonts w:cs="Arial"/>
        </w:rPr>
        <w:t>;146:855</w:t>
      </w:r>
      <w:proofErr w:type="gramEnd"/>
      <w:r w:rsidRPr="009C79CA">
        <w:rPr>
          <w:rFonts w:cs="Arial"/>
        </w:rPr>
        <w:t>-</w:t>
      </w:r>
      <w:r w:rsidR="0022382B">
        <w:rPr>
          <w:rFonts w:cs="Arial"/>
        </w:rPr>
        <w:t>85</w:t>
      </w:r>
      <w:r w:rsidRPr="009C79CA">
        <w:rPr>
          <w:rFonts w:cs="Arial"/>
        </w:rPr>
        <w:t>9.</w:t>
      </w:r>
    </w:p>
    <w:p w14:paraId="197B82D7" w14:textId="1A438F8E"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10</w:t>
      </w:r>
      <w:r w:rsidR="00852571">
        <w:rPr>
          <w:rFonts w:cs="Arial"/>
        </w:rPr>
        <w:t>.</w:t>
      </w:r>
      <w:r w:rsidRPr="009C79CA">
        <w:rPr>
          <w:rFonts w:cs="Arial"/>
        </w:rPr>
        <w:t xml:space="preserve"> </w:t>
      </w:r>
      <w:r>
        <w:rPr>
          <w:rFonts w:cs="Arial"/>
        </w:rPr>
        <w:tab/>
      </w:r>
      <w:proofErr w:type="spellStart"/>
      <w:r w:rsidRPr="009C79CA">
        <w:rPr>
          <w:rFonts w:cs="Arial"/>
        </w:rPr>
        <w:t>Vestbo</w:t>
      </w:r>
      <w:proofErr w:type="spellEnd"/>
      <w:r w:rsidRPr="009C79CA">
        <w:rPr>
          <w:rFonts w:cs="Arial"/>
        </w:rPr>
        <w:t xml:space="preserve"> J, Anderson W, </w:t>
      </w:r>
      <w:proofErr w:type="spellStart"/>
      <w:r w:rsidRPr="009C79CA">
        <w:rPr>
          <w:rFonts w:cs="Arial"/>
        </w:rPr>
        <w:t>Coxson</w:t>
      </w:r>
      <w:proofErr w:type="spellEnd"/>
      <w:r w:rsidRPr="009C79CA">
        <w:rPr>
          <w:rFonts w:cs="Arial"/>
        </w:rPr>
        <w:t xml:space="preserve"> HO, </w:t>
      </w:r>
      <w:r w:rsidR="003A107F">
        <w:rPr>
          <w:rFonts w:cs="Arial"/>
        </w:rPr>
        <w:t>et al. on behalf of the</w:t>
      </w:r>
      <w:r w:rsidRPr="009C79CA">
        <w:rPr>
          <w:rFonts w:cs="Arial"/>
        </w:rPr>
        <w:t xml:space="preserve"> ECLIPSE investigators.</w:t>
      </w:r>
      <w:r w:rsidR="00BA07A3">
        <w:rPr>
          <w:rFonts w:cs="Arial"/>
        </w:rPr>
        <w:t xml:space="preserve"> </w:t>
      </w:r>
      <w:r w:rsidRPr="009C79CA">
        <w:rPr>
          <w:rFonts w:cs="Arial"/>
        </w:rPr>
        <w:t xml:space="preserve">Evaluation of COPD </w:t>
      </w:r>
      <w:r w:rsidR="001B06B7">
        <w:rPr>
          <w:rFonts w:cs="Arial"/>
        </w:rPr>
        <w:t>l</w:t>
      </w:r>
      <w:r w:rsidRPr="009C79CA">
        <w:rPr>
          <w:rFonts w:cs="Arial"/>
        </w:rPr>
        <w:t xml:space="preserve">ongitudinally to </w:t>
      </w:r>
      <w:r w:rsidR="001B06B7">
        <w:rPr>
          <w:rFonts w:cs="Arial"/>
        </w:rPr>
        <w:t>i</w:t>
      </w:r>
      <w:r w:rsidRPr="009C79CA">
        <w:rPr>
          <w:rFonts w:cs="Arial"/>
        </w:rPr>
        <w:t xml:space="preserve">dentify </w:t>
      </w:r>
      <w:r w:rsidR="001B06B7">
        <w:rPr>
          <w:rFonts w:cs="Arial"/>
        </w:rPr>
        <w:t>p</w:t>
      </w:r>
      <w:r w:rsidRPr="009C79CA">
        <w:rPr>
          <w:rFonts w:cs="Arial"/>
        </w:rPr>
        <w:t xml:space="preserve">redictive </w:t>
      </w:r>
      <w:r w:rsidR="001B06B7">
        <w:rPr>
          <w:rFonts w:cs="Arial"/>
        </w:rPr>
        <w:t>s</w:t>
      </w:r>
      <w:r w:rsidRPr="009C79CA">
        <w:rPr>
          <w:rFonts w:cs="Arial"/>
        </w:rPr>
        <w:t xml:space="preserve">urrogate </w:t>
      </w:r>
      <w:ins w:id="241" w:author="Dena McWain" w:date="2016-01-29T12:06:00Z">
        <w:r w:rsidR="004535C0">
          <w:rPr>
            <w:rFonts w:cs="Arial"/>
          </w:rPr>
          <w:t>e</w:t>
        </w:r>
      </w:ins>
      <w:del w:id="242" w:author="Dena McWain" w:date="2016-01-29T12:06:00Z">
        <w:r w:rsidRPr="009C79CA" w:rsidDel="004535C0">
          <w:rPr>
            <w:rFonts w:cs="Arial"/>
          </w:rPr>
          <w:delText>E</w:delText>
        </w:r>
      </w:del>
      <w:r w:rsidRPr="009C79CA">
        <w:rPr>
          <w:rFonts w:cs="Arial"/>
        </w:rPr>
        <w:t>nd-points (ECLIPSE).</w:t>
      </w:r>
      <w:r w:rsidR="00BA07A3">
        <w:rPr>
          <w:rFonts w:cs="Arial"/>
        </w:rPr>
        <w:t xml:space="preserve"> </w:t>
      </w:r>
      <w:proofErr w:type="spellStart"/>
      <w:r w:rsidRPr="009C79CA">
        <w:rPr>
          <w:rFonts w:cs="Arial"/>
        </w:rPr>
        <w:t>Eur</w:t>
      </w:r>
      <w:proofErr w:type="spellEnd"/>
      <w:r w:rsidRPr="009C79CA">
        <w:rPr>
          <w:rFonts w:cs="Arial"/>
        </w:rPr>
        <w:t xml:space="preserve"> </w:t>
      </w:r>
      <w:proofErr w:type="spellStart"/>
      <w:r w:rsidRPr="009C79CA">
        <w:rPr>
          <w:rFonts w:cs="Arial"/>
        </w:rPr>
        <w:t>Respir</w:t>
      </w:r>
      <w:proofErr w:type="spellEnd"/>
      <w:r w:rsidRPr="009C79CA">
        <w:rPr>
          <w:rFonts w:cs="Arial"/>
        </w:rPr>
        <w:t xml:space="preserve"> J 2008</w:t>
      </w:r>
      <w:proofErr w:type="gramStart"/>
      <w:r w:rsidRPr="009C79CA">
        <w:rPr>
          <w:rFonts w:cs="Arial"/>
        </w:rPr>
        <w:t>;31:869</w:t>
      </w:r>
      <w:proofErr w:type="gramEnd"/>
      <w:r w:rsidRPr="009C79CA">
        <w:rPr>
          <w:rFonts w:cs="Arial"/>
        </w:rPr>
        <w:t>-</w:t>
      </w:r>
      <w:r w:rsidR="001B06B7">
        <w:rPr>
          <w:rFonts w:cs="Arial"/>
        </w:rPr>
        <w:t>8</w:t>
      </w:r>
      <w:r w:rsidRPr="009C79CA">
        <w:rPr>
          <w:rFonts w:cs="Arial"/>
        </w:rPr>
        <w:t>73.</w:t>
      </w:r>
    </w:p>
    <w:p w14:paraId="32573C23"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11</w:t>
      </w:r>
      <w:r w:rsidR="00852571">
        <w:rPr>
          <w:rFonts w:cs="Arial"/>
        </w:rPr>
        <w:t>.</w:t>
      </w:r>
      <w:r w:rsidRPr="009C79CA">
        <w:rPr>
          <w:rFonts w:cs="Arial"/>
        </w:rPr>
        <w:t xml:space="preserve"> </w:t>
      </w:r>
      <w:r>
        <w:rPr>
          <w:rFonts w:cs="Arial"/>
        </w:rPr>
        <w:tab/>
      </w:r>
      <w:proofErr w:type="spellStart"/>
      <w:r w:rsidRPr="009C79CA">
        <w:rPr>
          <w:rFonts w:cs="Arial"/>
        </w:rPr>
        <w:t>Ohara</w:t>
      </w:r>
      <w:proofErr w:type="spellEnd"/>
      <w:r w:rsidRPr="009C79CA">
        <w:rPr>
          <w:rFonts w:cs="Arial"/>
        </w:rPr>
        <w:t xml:space="preserve"> T, Hirai T, Sato S, </w:t>
      </w:r>
      <w:r w:rsidR="001B06B7">
        <w:rPr>
          <w:rFonts w:cs="Arial"/>
        </w:rPr>
        <w:t>et al</w:t>
      </w:r>
      <w:r w:rsidRPr="009C79CA">
        <w:rPr>
          <w:rFonts w:cs="Arial"/>
        </w:rPr>
        <w:t>.</w:t>
      </w:r>
      <w:r w:rsidR="00BA07A3">
        <w:rPr>
          <w:rFonts w:cs="Arial"/>
        </w:rPr>
        <w:t xml:space="preserve"> </w:t>
      </w:r>
      <w:r w:rsidRPr="009C79CA">
        <w:rPr>
          <w:rFonts w:cs="Arial"/>
        </w:rPr>
        <w:t>Longitudinal study of airway dimensions in chronic obstructive pulmonary disease using computed tomography.</w:t>
      </w:r>
      <w:r w:rsidR="00BA07A3">
        <w:rPr>
          <w:rFonts w:cs="Arial"/>
        </w:rPr>
        <w:t xml:space="preserve"> </w:t>
      </w:r>
      <w:proofErr w:type="spellStart"/>
      <w:r w:rsidRPr="009C79CA">
        <w:rPr>
          <w:rFonts w:cs="Arial"/>
        </w:rPr>
        <w:t>Respirology</w:t>
      </w:r>
      <w:proofErr w:type="spellEnd"/>
      <w:r w:rsidRPr="009C79CA">
        <w:rPr>
          <w:rFonts w:cs="Arial"/>
        </w:rPr>
        <w:t xml:space="preserve"> 2008</w:t>
      </w:r>
      <w:proofErr w:type="gramStart"/>
      <w:r w:rsidRPr="009C79CA">
        <w:rPr>
          <w:rFonts w:cs="Arial"/>
        </w:rPr>
        <w:t>;13:372</w:t>
      </w:r>
      <w:proofErr w:type="gramEnd"/>
      <w:r w:rsidRPr="009C79CA">
        <w:rPr>
          <w:rFonts w:cs="Arial"/>
        </w:rPr>
        <w:t>-</w:t>
      </w:r>
      <w:r w:rsidR="001B06B7">
        <w:rPr>
          <w:rFonts w:cs="Arial"/>
        </w:rPr>
        <w:t>37</w:t>
      </w:r>
      <w:r w:rsidRPr="009C79CA">
        <w:rPr>
          <w:rFonts w:cs="Arial"/>
        </w:rPr>
        <w:t>8.</w:t>
      </w:r>
    </w:p>
    <w:p w14:paraId="57AACFDF"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lastRenderedPageBreak/>
        <w:t>12</w:t>
      </w:r>
      <w:r w:rsidR="00852571">
        <w:rPr>
          <w:rFonts w:cs="Arial"/>
        </w:rPr>
        <w:t>.</w:t>
      </w:r>
      <w:r w:rsidRPr="009C79CA">
        <w:rPr>
          <w:rFonts w:cs="Arial"/>
        </w:rPr>
        <w:t xml:space="preserve"> </w:t>
      </w:r>
      <w:r>
        <w:rPr>
          <w:rFonts w:cs="Arial"/>
        </w:rPr>
        <w:tab/>
      </w:r>
      <w:r w:rsidRPr="009C79CA">
        <w:rPr>
          <w:rFonts w:cs="Arial"/>
        </w:rPr>
        <w:t xml:space="preserve">Dirksen A, </w:t>
      </w:r>
      <w:proofErr w:type="spellStart"/>
      <w:r w:rsidRPr="009C79CA">
        <w:rPr>
          <w:rFonts w:cs="Arial"/>
        </w:rPr>
        <w:t>Dijkman</w:t>
      </w:r>
      <w:proofErr w:type="spellEnd"/>
      <w:r w:rsidRPr="009C79CA">
        <w:rPr>
          <w:rFonts w:cs="Arial"/>
        </w:rPr>
        <w:t xml:space="preserve"> JH, Madsen F, </w:t>
      </w:r>
      <w:r w:rsidR="005644BA">
        <w:rPr>
          <w:rFonts w:cs="Arial"/>
        </w:rPr>
        <w:t>et al</w:t>
      </w:r>
      <w:r w:rsidRPr="009C79CA">
        <w:rPr>
          <w:rFonts w:cs="Arial"/>
        </w:rPr>
        <w:t>.</w:t>
      </w:r>
      <w:r w:rsidR="00BA07A3">
        <w:rPr>
          <w:rFonts w:cs="Arial"/>
        </w:rPr>
        <w:t xml:space="preserve"> </w:t>
      </w:r>
      <w:r w:rsidRPr="009C79CA">
        <w:rPr>
          <w:rFonts w:cs="Arial"/>
        </w:rPr>
        <w:t xml:space="preserve">A randomized clinical trial of </w:t>
      </w:r>
      <w:proofErr w:type="gramStart"/>
      <w:r w:rsidRPr="009C79CA">
        <w:rPr>
          <w:rFonts w:cs="Arial"/>
        </w:rPr>
        <w:t>alpha(</w:t>
      </w:r>
      <w:proofErr w:type="gramEnd"/>
      <w:r w:rsidRPr="009C79CA">
        <w:rPr>
          <w:rFonts w:cs="Arial"/>
        </w:rPr>
        <w:t>1)-antitrypsin augmentation therapy.</w:t>
      </w:r>
      <w:r w:rsidR="00BA07A3">
        <w:rPr>
          <w:rFonts w:cs="Arial"/>
        </w:rPr>
        <w:t xml:space="preserve"> </w:t>
      </w:r>
      <w:r w:rsidRPr="009C79CA">
        <w:rPr>
          <w:rFonts w:cs="Arial"/>
        </w:rPr>
        <w:t xml:space="preserve">Am J </w:t>
      </w:r>
      <w:proofErr w:type="spellStart"/>
      <w:r w:rsidRPr="009C79CA">
        <w:rPr>
          <w:rFonts w:cs="Arial"/>
        </w:rPr>
        <w:t>Respir</w:t>
      </w:r>
      <w:proofErr w:type="spellEnd"/>
      <w:r w:rsidRPr="009C79CA">
        <w:rPr>
          <w:rFonts w:cs="Arial"/>
        </w:rPr>
        <w:t xml:space="preserve"> </w:t>
      </w:r>
      <w:proofErr w:type="spellStart"/>
      <w:r w:rsidRPr="009C79CA">
        <w:rPr>
          <w:rFonts w:cs="Arial"/>
        </w:rPr>
        <w:t>Crit</w:t>
      </w:r>
      <w:proofErr w:type="spellEnd"/>
      <w:r w:rsidRPr="009C79CA">
        <w:rPr>
          <w:rFonts w:cs="Arial"/>
        </w:rPr>
        <w:t xml:space="preserve"> Care Med 1999</w:t>
      </w:r>
      <w:proofErr w:type="gramStart"/>
      <w:r w:rsidRPr="009C79CA">
        <w:rPr>
          <w:rFonts w:cs="Arial"/>
        </w:rPr>
        <w:t>;160</w:t>
      </w:r>
      <w:proofErr w:type="gramEnd"/>
      <w:r w:rsidRPr="009C79CA">
        <w:rPr>
          <w:rFonts w:cs="Arial"/>
        </w:rPr>
        <w:t>(5 Pt 1):1468-</w:t>
      </w:r>
      <w:r w:rsidR="005644BA">
        <w:rPr>
          <w:rFonts w:cs="Arial"/>
        </w:rPr>
        <w:t>14</w:t>
      </w:r>
      <w:r w:rsidRPr="009C79CA">
        <w:rPr>
          <w:rFonts w:cs="Arial"/>
        </w:rPr>
        <w:t>72.</w:t>
      </w:r>
    </w:p>
    <w:p w14:paraId="4EF590F3"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13</w:t>
      </w:r>
      <w:r w:rsidR="00852571">
        <w:rPr>
          <w:rFonts w:cs="Arial"/>
        </w:rPr>
        <w:t>.</w:t>
      </w:r>
      <w:r w:rsidRPr="009C79CA">
        <w:rPr>
          <w:rFonts w:cs="Arial"/>
        </w:rPr>
        <w:t xml:space="preserve"> </w:t>
      </w:r>
      <w:r>
        <w:rPr>
          <w:rFonts w:cs="Arial"/>
        </w:rPr>
        <w:tab/>
      </w:r>
      <w:r w:rsidRPr="009C79CA">
        <w:rPr>
          <w:rFonts w:cs="Arial"/>
        </w:rPr>
        <w:t>Remy-</w:t>
      </w:r>
      <w:proofErr w:type="spellStart"/>
      <w:r w:rsidRPr="009C79CA">
        <w:rPr>
          <w:rFonts w:cs="Arial"/>
        </w:rPr>
        <w:t>Jardin</w:t>
      </w:r>
      <w:proofErr w:type="spellEnd"/>
      <w:r w:rsidRPr="009C79CA">
        <w:rPr>
          <w:rFonts w:cs="Arial"/>
        </w:rPr>
        <w:t xml:space="preserve"> M, </w:t>
      </w:r>
      <w:proofErr w:type="spellStart"/>
      <w:r w:rsidRPr="009C79CA">
        <w:rPr>
          <w:rFonts w:cs="Arial"/>
        </w:rPr>
        <w:t>Edme</w:t>
      </w:r>
      <w:proofErr w:type="spellEnd"/>
      <w:r w:rsidRPr="009C79CA">
        <w:rPr>
          <w:rFonts w:cs="Arial"/>
        </w:rPr>
        <w:t xml:space="preserve"> JL, </w:t>
      </w:r>
      <w:proofErr w:type="spellStart"/>
      <w:r w:rsidRPr="009C79CA">
        <w:rPr>
          <w:rFonts w:cs="Arial"/>
        </w:rPr>
        <w:t>Boulenguez</w:t>
      </w:r>
      <w:proofErr w:type="spellEnd"/>
      <w:r w:rsidRPr="009C79CA">
        <w:rPr>
          <w:rFonts w:cs="Arial"/>
        </w:rPr>
        <w:t xml:space="preserve"> C, Remy J, </w:t>
      </w:r>
      <w:proofErr w:type="spellStart"/>
      <w:r w:rsidRPr="009C79CA">
        <w:rPr>
          <w:rFonts w:cs="Arial"/>
        </w:rPr>
        <w:t>Mastora</w:t>
      </w:r>
      <w:proofErr w:type="spellEnd"/>
      <w:r w:rsidRPr="009C79CA">
        <w:rPr>
          <w:rFonts w:cs="Arial"/>
        </w:rPr>
        <w:t xml:space="preserve"> I, </w:t>
      </w:r>
      <w:proofErr w:type="spellStart"/>
      <w:r w:rsidRPr="009C79CA">
        <w:rPr>
          <w:rFonts w:cs="Arial"/>
        </w:rPr>
        <w:t>Sobaszek</w:t>
      </w:r>
      <w:proofErr w:type="spellEnd"/>
      <w:r w:rsidRPr="009C79CA">
        <w:rPr>
          <w:rFonts w:cs="Arial"/>
        </w:rPr>
        <w:t xml:space="preserve"> A.</w:t>
      </w:r>
      <w:r w:rsidR="00BA07A3">
        <w:rPr>
          <w:rFonts w:cs="Arial"/>
        </w:rPr>
        <w:t xml:space="preserve"> </w:t>
      </w:r>
      <w:r w:rsidRPr="009C79CA">
        <w:rPr>
          <w:rFonts w:cs="Arial"/>
        </w:rPr>
        <w:t>Longitudinal follow-up study of smoker's lung with thin-section CT in correlation with pulmonary function tests.</w:t>
      </w:r>
      <w:r w:rsidR="00BA07A3">
        <w:rPr>
          <w:rFonts w:cs="Arial"/>
        </w:rPr>
        <w:t xml:space="preserve"> </w:t>
      </w:r>
      <w:r w:rsidRPr="009C79CA">
        <w:rPr>
          <w:rFonts w:cs="Arial"/>
        </w:rPr>
        <w:t>Radiology 2002</w:t>
      </w:r>
      <w:proofErr w:type="gramStart"/>
      <w:r w:rsidRPr="009C79CA">
        <w:rPr>
          <w:rFonts w:cs="Arial"/>
        </w:rPr>
        <w:t>;222:261</w:t>
      </w:r>
      <w:proofErr w:type="gramEnd"/>
      <w:r w:rsidRPr="009C79CA">
        <w:rPr>
          <w:rFonts w:cs="Arial"/>
        </w:rPr>
        <w:t>-</w:t>
      </w:r>
      <w:r w:rsidR="005644BA">
        <w:rPr>
          <w:rFonts w:cs="Arial"/>
        </w:rPr>
        <w:t>2</w:t>
      </w:r>
      <w:r w:rsidRPr="009C79CA">
        <w:rPr>
          <w:rFonts w:cs="Arial"/>
        </w:rPr>
        <w:t>70.</w:t>
      </w:r>
    </w:p>
    <w:p w14:paraId="3DC6AC8B"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14</w:t>
      </w:r>
      <w:r w:rsidR="00852571">
        <w:rPr>
          <w:rFonts w:cs="Arial"/>
        </w:rPr>
        <w:t>.</w:t>
      </w:r>
      <w:r w:rsidRPr="009C79CA">
        <w:rPr>
          <w:rFonts w:cs="Arial"/>
        </w:rPr>
        <w:t xml:space="preserve"> </w:t>
      </w:r>
      <w:r>
        <w:rPr>
          <w:rFonts w:cs="Arial"/>
        </w:rPr>
        <w:tab/>
      </w:r>
      <w:proofErr w:type="spellStart"/>
      <w:r w:rsidRPr="009C79CA">
        <w:rPr>
          <w:rFonts w:cs="Arial"/>
        </w:rPr>
        <w:t>Stolk</w:t>
      </w:r>
      <w:proofErr w:type="spellEnd"/>
      <w:r w:rsidRPr="009C79CA">
        <w:rPr>
          <w:rFonts w:cs="Arial"/>
        </w:rPr>
        <w:t xml:space="preserve"> J, Ng WH, Bakker ME, </w:t>
      </w:r>
      <w:proofErr w:type="spellStart"/>
      <w:r w:rsidRPr="009C79CA">
        <w:rPr>
          <w:rFonts w:cs="Arial"/>
        </w:rPr>
        <w:t>Reiber</w:t>
      </w:r>
      <w:proofErr w:type="spellEnd"/>
      <w:r w:rsidRPr="009C79CA">
        <w:rPr>
          <w:rFonts w:cs="Arial"/>
        </w:rPr>
        <w:t xml:space="preserve"> JH, </w:t>
      </w:r>
      <w:proofErr w:type="spellStart"/>
      <w:r w:rsidRPr="009C79CA">
        <w:rPr>
          <w:rFonts w:cs="Arial"/>
        </w:rPr>
        <w:t>Rabe</w:t>
      </w:r>
      <w:proofErr w:type="spellEnd"/>
      <w:r w:rsidRPr="009C79CA">
        <w:rPr>
          <w:rFonts w:cs="Arial"/>
        </w:rPr>
        <w:t xml:space="preserve"> KF, Putter H, </w:t>
      </w:r>
      <w:proofErr w:type="spellStart"/>
      <w:r w:rsidRPr="009C79CA">
        <w:rPr>
          <w:rFonts w:cs="Arial"/>
        </w:rPr>
        <w:t>Stoel</w:t>
      </w:r>
      <w:proofErr w:type="spellEnd"/>
      <w:r w:rsidRPr="009C79CA">
        <w:rPr>
          <w:rFonts w:cs="Arial"/>
        </w:rPr>
        <w:t xml:space="preserve"> BC.</w:t>
      </w:r>
      <w:r w:rsidR="00BA07A3">
        <w:rPr>
          <w:rFonts w:cs="Arial"/>
        </w:rPr>
        <w:t xml:space="preserve"> </w:t>
      </w:r>
      <w:r w:rsidRPr="009C79CA">
        <w:rPr>
          <w:rFonts w:cs="Arial"/>
        </w:rPr>
        <w:t>Correlation between annual change in health status and computer tomography derived lung density in subjects with alpha1-antitrypsin deficiency.</w:t>
      </w:r>
      <w:r w:rsidR="00BA07A3">
        <w:rPr>
          <w:rFonts w:cs="Arial"/>
        </w:rPr>
        <w:t xml:space="preserve"> </w:t>
      </w:r>
      <w:r w:rsidRPr="009C79CA">
        <w:rPr>
          <w:rFonts w:cs="Arial"/>
        </w:rPr>
        <w:t>Thorax 2003</w:t>
      </w:r>
      <w:proofErr w:type="gramStart"/>
      <w:r w:rsidRPr="009C79CA">
        <w:rPr>
          <w:rFonts w:cs="Arial"/>
        </w:rPr>
        <w:t>;58:1027</w:t>
      </w:r>
      <w:proofErr w:type="gramEnd"/>
      <w:r w:rsidRPr="009C79CA">
        <w:rPr>
          <w:rFonts w:cs="Arial"/>
        </w:rPr>
        <w:t>-</w:t>
      </w:r>
      <w:r w:rsidR="005644BA">
        <w:rPr>
          <w:rFonts w:cs="Arial"/>
        </w:rPr>
        <w:t>10</w:t>
      </w:r>
      <w:r w:rsidRPr="009C79CA">
        <w:rPr>
          <w:rFonts w:cs="Arial"/>
        </w:rPr>
        <w:t>30.</w:t>
      </w:r>
    </w:p>
    <w:p w14:paraId="09D62A6A"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15</w:t>
      </w:r>
      <w:r w:rsidR="00852571">
        <w:rPr>
          <w:rFonts w:cs="Arial"/>
        </w:rPr>
        <w:t>.</w:t>
      </w:r>
      <w:r w:rsidRPr="009C79CA">
        <w:rPr>
          <w:rFonts w:cs="Arial"/>
        </w:rPr>
        <w:t xml:space="preserve"> </w:t>
      </w:r>
      <w:r>
        <w:rPr>
          <w:rFonts w:cs="Arial"/>
        </w:rPr>
        <w:tab/>
      </w:r>
      <w:r w:rsidRPr="009C79CA">
        <w:rPr>
          <w:rFonts w:cs="Arial"/>
        </w:rPr>
        <w:t xml:space="preserve">Parr DG, </w:t>
      </w:r>
      <w:proofErr w:type="spellStart"/>
      <w:r w:rsidRPr="009C79CA">
        <w:rPr>
          <w:rFonts w:cs="Arial"/>
        </w:rPr>
        <w:t>Sevenoaks</w:t>
      </w:r>
      <w:proofErr w:type="spellEnd"/>
      <w:r w:rsidRPr="009C79CA">
        <w:rPr>
          <w:rFonts w:cs="Arial"/>
        </w:rPr>
        <w:t xml:space="preserve"> M, Deng C, </w:t>
      </w:r>
      <w:proofErr w:type="spellStart"/>
      <w:r w:rsidRPr="009C79CA">
        <w:rPr>
          <w:rFonts w:cs="Arial"/>
        </w:rPr>
        <w:t>Stoel</w:t>
      </w:r>
      <w:proofErr w:type="spellEnd"/>
      <w:r w:rsidRPr="009C79CA">
        <w:rPr>
          <w:rFonts w:cs="Arial"/>
        </w:rPr>
        <w:t xml:space="preserve"> BC, </w:t>
      </w:r>
      <w:proofErr w:type="spellStart"/>
      <w:r w:rsidRPr="009C79CA">
        <w:rPr>
          <w:rFonts w:cs="Arial"/>
        </w:rPr>
        <w:t>Stockley</w:t>
      </w:r>
      <w:proofErr w:type="spellEnd"/>
      <w:r w:rsidRPr="009C79CA">
        <w:rPr>
          <w:rFonts w:cs="Arial"/>
        </w:rPr>
        <w:t xml:space="preserve"> RA.</w:t>
      </w:r>
      <w:r w:rsidR="00BA07A3">
        <w:rPr>
          <w:rFonts w:cs="Arial"/>
        </w:rPr>
        <w:t xml:space="preserve"> </w:t>
      </w:r>
      <w:r w:rsidRPr="009C79CA">
        <w:rPr>
          <w:rFonts w:cs="Arial"/>
        </w:rPr>
        <w:t>Detection of emphysema progression in alpha 1-antitrypsin deficiency using CT densitometry; methodological advances.</w:t>
      </w:r>
      <w:r w:rsidR="00BA07A3">
        <w:rPr>
          <w:rFonts w:cs="Arial"/>
        </w:rPr>
        <w:t xml:space="preserve"> </w:t>
      </w:r>
      <w:proofErr w:type="spellStart"/>
      <w:r w:rsidRPr="009C79CA">
        <w:rPr>
          <w:rFonts w:cs="Arial"/>
        </w:rPr>
        <w:t>Respir</w:t>
      </w:r>
      <w:proofErr w:type="spellEnd"/>
      <w:r w:rsidRPr="009C79CA">
        <w:rPr>
          <w:rFonts w:cs="Arial"/>
        </w:rPr>
        <w:t xml:space="preserve"> Res 2008</w:t>
      </w:r>
      <w:proofErr w:type="gramStart"/>
      <w:r w:rsidRPr="009C79CA">
        <w:rPr>
          <w:rFonts w:cs="Arial"/>
        </w:rPr>
        <w:t>;9:21</w:t>
      </w:r>
      <w:proofErr w:type="gramEnd"/>
      <w:r w:rsidRPr="009C79CA">
        <w:rPr>
          <w:rFonts w:cs="Arial"/>
        </w:rPr>
        <w:t>.</w:t>
      </w:r>
    </w:p>
    <w:p w14:paraId="7825D6C8"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16</w:t>
      </w:r>
      <w:r w:rsidR="00852571">
        <w:rPr>
          <w:rFonts w:cs="Arial"/>
        </w:rPr>
        <w:t>.</w:t>
      </w:r>
      <w:r w:rsidRPr="009C79CA">
        <w:rPr>
          <w:rFonts w:cs="Arial"/>
        </w:rPr>
        <w:t xml:space="preserve"> </w:t>
      </w:r>
      <w:r>
        <w:rPr>
          <w:rFonts w:cs="Arial"/>
        </w:rPr>
        <w:tab/>
      </w:r>
      <w:proofErr w:type="spellStart"/>
      <w:r w:rsidRPr="009C79CA">
        <w:rPr>
          <w:rFonts w:cs="Arial"/>
        </w:rPr>
        <w:t>Stolk</w:t>
      </w:r>
      <w:proofErr w:type="spellEnd"/>
      <w:r w:rsidRPr="009C79CA">
        <w:rPr>
          <w:rFonts w:cs="Arial"/>
        </w:rPr>
        <w:t xml:space="preserve"> J, Putter H, Bakker EM, </w:t>
      </w:r>
      <w:r w:rsidR="00643500">
        <w:rPr>
          <w:rFonts w:cs="Arial"/>
        </w:rPr>
        <w:t>et al</w:t>
      </w:r>
      <w:r w:rsidRPr="009C79CA">
        <w:rPr>
          <w:rFonts w:cs="Arial"/>
        </w:rPr>
        <w:t>.</w:t>
      </w:r>
      <w:r w:rsidR="00BA07A3">
        <w:rPr>
          <w:rFonts w:cs="Arial"/>
        </w:rPr>
        <w:t xml:space="preserve"> </w:t>
      </w:r>
      <w:r w:rsidRPr="009C79CA">
        <w:rPr>
          <w:rFonts w:cs="Arial"/>
        </w:rPr>
        <w:t>Progression parameters for emphysema: a clinical investigation.</w:t>
      </w:r>
      <w:r w:rsidR="00BA07A3">
        <w:rPr>
          <w:rFonts w:cs="Arial"/>
        </w:rPr>
        <w:t xml:space="preserve"> </w:t>
      </w:r>
      <w:proofErr w:type="spellStart"/>
      <w:r w:rsidRPr="009C79CA">
        <w:rPr>
          <w:rFonts w:cs="Arial"/>
        </w:rPr>
        <w:t>Respir</w:t>
      </w:r>
      <w:proofErr w:type="spellEnd"/>
      <w:r w:rsidRPr="009C79CA">
        <w:rPr>
          <w:rFonts w:cs="Arial"/>
        </w:rPr>
        <w:t xml:space="preserve"> Med 2007</w:t>
      </w:r>
      <w:proofErr w:type="gramStart"/>
      <w:r w:rsidRPr="009C79CA">
        <w:rPr>
          <w:rFonts w:cs="Arial"/>
        </w:rPr>
        <w:t>;101:1924</w:t>
      </w:r>
      <w:proofErr w:type="gramEnd"/>
      <w:r w:rsidRPr="009C79CA">
        <w:rPr>
          <w:rFonts w:cs="Arial"/>
        </w:rPr>
        <w:t>-</w:t>
      </w:r>
      <w:r w:rsidR="00643500">
        <w:rPr>
          <w:rFonts w:cs="Arial"/>
        </w:rPr>
        <w:t>19</w:t>
      </w:r>
      <w:r w:rsidRPr="009C79CA">
        <w:rPr>
          <w:rFonts w:cs="Arial"/>
        </w:rPr>
        <w:t>30.</w:t>
      </w:r>
    </w:p>
    <w:p w14:paraId="5EADB249"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17</w:t>
      </w:r>
      <w:r w:rsidR="00852571">
        <w:rPr>
          <w:rFonts w:cs="Arial"/>
        </w:rPr>
        <w:t>.</w:t>
      </w:r>
      <w:r w:rsidRPr="009C79CA">
        <w:rPr>
          <w:rFonts w:cs="Arial"/>
        </w:rPr>
        <w:t xml:space="preserve"> </w:t>
      </w:r>
      <w:r>
        <w:rPr>
          <w:rFonts w:cs="Arial"/>
        </w:rPr>
        <w:tab/>
      </w:r>
      <w:r w:rsidRPr="009C79CA">
        <w:rPr>
          <w:rFonts w:cs="Arial"/>
        </w:rPr>
        <w:t xml:space="preserve">Tanabe N, </w:t>
      </w:r>
      <w:proofErr w:type="spellStart"/>
      <w:r w:rsidRPr="009C79CA">
        <w:rPr>
          <w:rFonts w:cs="Arial"/>
        </w:rPr>
        <w:t>Muro</w:t>
      </w:r>
      <w:proofErr w:type="spellEnd"/>
      <w:r w:rsidRPr="009C79CA">
        <w:rPr>
          <w:rFonts w:cs="Arial"/>
        </w:rPr>
        <w:t xml:space="preserve"> S, Hirai T, Oguma T, Terada K, </w:t>
      </w:r>
      <w:proofErr w:type="spellStart"/>
      <w:r w:rsidRPr="009C79CA">
        <w:rPr>
          <w:rFonts w:cs="Arial"/>
        </w:rPr>
        <w:t>Marumo</w:t>
      </w:r>
      <w:proofErr w:type="spellEnd"/>
      <w:r w:rsidRPr="009C79CA">
        <w:rPr>
          <w:rFonts w:cs="Arial"/>
        </w:rPr>
        <w:t xml:space="preserve"> S, </w:t>
      </w:r>
      <w:proofErr w:type="spellStart"/>
      <w:r w:rsidRPr="009C79CA">
        <w:rPr>
          <w:rFonts w:cs="Arial"/>
        </w:rPr>
        <w:t>Kinose</w:t>
      </w:r>
      <w:proofErr w:type="spellEnd"/>
      <w:r w:rsidRPr="009C79CA">
        <w:rPr>
          <w:rFonts w:cs="Arial"/>
        </w:rPr>
        <w:t xml:space="preserve"> D, Ogawa E, Hoshino Y, </w:t>
      </w:r>
      <w:proofErr w:type="spellStart"/>
      <w:r w:rsidRPr="009C79CA">
        <w:rPr>
          <w:rFonts w:cs="Arial"/>
        </w:rPr>
        <w:t>Mishima</w:t>
      </w:r>
      <w:proofErr w:type="spellEnd"/>
      <w:r w:rsidRPr="009C79CA">
        <w:rPr>
          <w:rFonts w:cs="Arial"/>
        </w:rPr>
        <w:t xml:space="preserve"> M.</w:t>
      </w:r>
      <w:r w:rsidR="00BA07A3">
        <w:rPr>
          <w:rFonts w:cs="Arial"/>
        </w:rPr>
        <w:t xml:space="preserve"> </w:t>
      </w:r>
      <w:r w:rsidRPr="009C79CA">
        <w:rPr>
          <w:rFonts w:cs="Arial"/>
        </w:rPr>
        <w:t>Impact of exacerbations on emphysema progression in chronic obstructive pulmonary disease.</w:t>
      </w:r>
      <w:r w:rsidR="00BA07A3">
        <w:rPr>
          <w:rFonts w:cs="Arial"/>
        </w:rPr>
        <w:t xml:space="preserve"> </w:t>
      </w:r>
      <w:r w:rsidRPr="009C79CA">
        <w:rPr>
          <w:rFonts w:cs="Arial"/>
        </w:rPr>
        <w:t xml:space="preserve">Am J </w:t>
      </w:r>
      <w:proofErr w:type="spellStart"/>
      <w:r w:rsidRPr="009C79CA">
        <w:rPr>
          <w:rFonts w:cs="Arial"/>
        </w:rPr>
        <w:t>Respir</w:t>
      </w:r>
      <w:proofErr w:type="spellEnd"/>
      <w:r w:rsidRPr="009C79CA">
        <w:rPr>
          <w:rFonts w:cs="Arial"/>
        </w:rPr>
        <w:t xml:space="preserve"> </w:t>
      </w:r>
      <w:proofErr w:type="spellStart"/>
      <w:r w:rsidRPr="009C79CA">
        <w:rPr>
          <w:rFonts w:cs="Arial"/>
        </w:rPr>
        <w:t>Crit</w:t>
      </w:r>
      <w:proofErr w:type="spellEnd"/>
      <w:r w:rsidRPr="009C79CA">
        <w:rPr>
          <w:rFonts w:cs="Arial"/>
        </w:rPr>
        <w:t xml:space="preserve"> Care Med 2011</w:t>
      </w:r>
      <w:proofErr w:type="gramStart"/>
      <w:r w:rsidRPr="009C79CA">
        <w:rPr>
          <w:rFonts w:cs="Arial"/>
        </w:rPr>
        <w:t>;183:1653</w:t>
      </w:r>
      <w:proofErr w:type="gramEnd"/>
      <w:r w:rsidRPr="009C79CA">
        <w:rPr>
          <w:rFonts w:cs="Arial"/>
        </w:rPr>
        <w:t>-</w:t>
      </w:r>
      <w:r w:rsidR="00643500">
        <w:rPr>
          <w:rFonts w:cs="Arial"/>
        </w:rPr>
        <w:t>165</w:t>
      </w:r>
      <w:r w:rsidRPr="009C79CA">
        <w:rPr>
          <w:rFonts w:cs="Arial"/>
        </w:rPr>
        <w:t>9.</w:t>
      </w:r>
    </w:p>
    <w:p w14:paraId="489D8FA2"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18</w:t>
      </w:r>
      <w:r w:rsidR="00852571">
        <w:rPr>
          <w:rFonts w:cs="Arial"/>
        </w:rPr>
        <w:t>.</w:t>
      </w:r>
      <w:r w:rsidRPr="009C79CA">
        <w:rPr>
          <w:rFonts w:cs="Arial"/>
        </w:rPr>
        <w:t xml:space="preserve"> </w:t>
      </w:r>
      <w:r>
        <w:rPr>
          <w:rFonts w:cs="Arial"/>
        </w:rPr>
        <w:tab/>
      </w:r>
      <w:proofErr w:type="spellStart"/>
      <w:r w:rsidRPr="009C79CA">
        <w:rPr>
          <w:rFonts w:cs="Arial"/>
        </w:rPr>
        <w:t>Soejima</w:t>
      </w:r>
      <w:proofErr w:type="spellEnd"/>
      <w:r w:rsidRPr="009C79CA">
        <w:rPr>
          <w:rFonts w:cs="Arial"/>
        </w:rPr>
        <w:t xml:space="preserve"> K, Yamaguchi K, </w:t>
      </w:r>
      <w:proofErr w:type="spellStart"/>
      <w:r w:rsidRPr="009C79CA">
        <w:rPr>
          <w:rFonts w:cs="Arial"/>
        </w:rPr>
        <w:t>Kohda</w:t>
      </w:r>
      <w:proofErr w:type="spellEnd"/>
      <w:r w:rsidRPr="009C79CA">
        <w:rPr>
          <w:rFonts w:cs="Arial"/>
        </w:rPr>
        <w:t xml:space="preserve"> E, </w:t>
      </w:r>
      <w:r w:rsidR="00643500">
        <w:rPr>
          <w:rFonts w:cs="Arial"/>
        </w:rPr>
        <w:t>et al</w:t>
      </w:r>
      <w:r w:rsidRPr="009C79CA">
        <w:rPr>
          <w:rFonts w:cs="Arial"/>
        </w:rPr>
        <w:t>.</w:t>
      </w:r>
      <w:r w:rsidR="00BA07A3">
        <w:rPr>
          <w:rFonts w:cs="Arial"/>
        </w:rPr>
        <w:t xml:space="preserve"> </w:t>
      </w:r>
      <w:r w:rsidRPr="009C79CA">
        <w:rPr>
          <w:rFonts w:cs="Arial"/>
        </w:rPr>
        <w:t>Longitudinal follow-up study of smoking-induced lung density changes by high-resolution computed tomography.</w:t>
      </w:r>
      <w:r w:rsidR="00BA07A3">
        <w:rPr>
          <w:rFonts w:cs="Arial"/>
        </w:rPr>
        <w:t xml:space="preserve"> </w:t>
      </w:r>
      <w:r w:rsidRPr="009C79CA">
        <w:rPr>
          <w:rFonts w:cs="Arial"/>
        </w:rPr>
        <w:t xml:space="preserve">Am J </w:t>
      </w:r>
      <w:proofErr w:type="spellStart"/>
      <w:r w:rsidRPr="009C79CA">
        <w:rPr>
          <w:rFonts w:cs="Arial"/>
        </w:rPr>
        <w:t>Respir</w:t>
      </w:r>
      <w:proofErr w:type="spellEnd"/>
      <w:r w:rsidRPr="009C79CA">
        <w:rPr>
          <w:rFonts w:cs="Arial"/>
        </w:rPr>
        <w:t xml:space="preserve"> </w:t>
      </w:r>
      <w:proofErr w:type="spellStart"/>
      <w:r w:rsidRPr="009C79CA">
        <w:rPr>
          <w:rFonts w:cs="Arial"/>
        </w:rPr>
        <w:t>Crit</w:t>
      </w:r>
      <w:proofErr w:type="spellEnd"/>
      <w:r w:rsidRPr="009C79CA">
        <w:rPr>
          <w:rFonts w:cs="Arial"/>
        </w:rPr>
        <w:t xml:space="preserve"> Care Med 2000</w:t>
      </w:r>
      <w:proofErr w:type="gramStart"/>
      <w:r w:rsidRPr="009C79CA">
        <w:rPr>
          <w:rFonts w:cs="Arial"/>
        </w:rPr>
        <w:t>;161</w:t>
      </w:r>
      <w:proofErr w:type="gramEnd"/>
      <w:r w:rsidRPr="009C79CA">
        <w:rPr>
          <w:rFonts w:cs="Arial"/>
        </w:rPr>
        <w:t>(4 Pt 1):1264-</w:t>
      </w:r>
      <w:r w:rsidR="00643500">
        <w:rPr>
          <w:rFonts w:cs="Arial"/>
        </w:rPr>
        <w:t>12</w:t>
      </w:r>
      <w:r w:rsidRPr="009C79CA">
        <w:rPr>
          <w:rFonts w:cs="Arial"/>
        </w:rPr>
        <w:t>73.</w:t>
      </w:r>
    </w:p>
    <w:p w14:paraId="5F9C1004"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19</w:t>
      </w:r>
      <w:r w:rsidR="00852571">
        <w:rPr>
          <w:rFonts w:cs="Arial"/>
        </w:rPr>
        <w:t>.</w:t>
      </w:r>
      <w:r w:rsidRPr="009C79CA">
        <w:rPr>
          <w:rFonts w:cs="Arial"/>
        </w:rPr>
        <w:t xml:space="preserve"> </w:t>
      </w:r>
      <w:r>
        <w:rPr>
          <w:rFonts w:cs="Arial"/>
        </w:rPr>
        <w:tab/>
      </w:r>
      <w:r w:rsidRPr="009C79CA">
        <w:rPr>
          <w:rFonts w:cs="Arial"/>
        </w:rPr>
        <w:t xml:space="preserve">de Lange EE, </w:t>
      </w:r>
      <w:proofErr w:type="spellStart"/>
      <w:r w:rsidRPr="009C79CA">
        <w:rPr>
          <w:rFonts w:cs="Arial"/>
        </w:rPr>
        <w:t>Mugler</w:t>
      </w:r>
      <w:proofErr w:type="spellEnd"/>
      <w:r w:rsidRPr="009C79CA">
        <w:rPr>
          <w:rFonts w:cs="Arial"/>
        </w:rPr>
        <w:t xml:space="preserve"> JP 3rd, </w:t>
      </w:r>
      <w:proofErr w:type="spellStart"/>
      <w:r w:rsidRPr="009C79CA">
        <w:rPr>
          <w:rFonts w:cs="Arial"/>
        </w:rPr>
        <w:t>Brookeman</w:t>
      </w:r>
      <w:proofErr w:type="spellEnd"/>
      <w:r w:rsidRPr="009C79CA">
        <w:rPr>
          <w:rFonts w:cs="Arial"/>
        </w:rPr>
        <w:t xml:space="preserve"> JR, Knight-Scott J, </w:t>
      </w:r>
      <w:proofErr w:type="spellStart"/>
      <w:r w:rsidRPr="009C79CA">
        <w:rPr>
          <w:rFonts w:cs="Arial"/>
        </w:rPr>
        <w:t>Truwit</w:t>
      </w:r>
      <w:proofErr w:type="spellEnd"/>
      <w:r w:rsidRPr="009C79CA">
        <w:rPr>
          <w:rFonts w:cs="Arial"/>
        </w:rPr>
        <w:t xml:space="preserve"> JD, </w:t>
      </w:r>
      <w:proofErr w:type="spellStart"/>
      <w:r w:rsidRPr="009C79CA">
        <w:rPr>
          <w:rFonts w:cs="Arial"/>
        </w:rPr>
        <w:t>Teates</w:t>
      </w:r>
      <w:proofErr w:type="spellEnd"/>
      <w:r w:rsidRPr="009C79CA">
        <w:rPr>
          <w:rFonts w:cs="Arial"/>
        </w:rPr>
        <w:t xml:space="preserve"> CD. Lung </w:t>
      </w:r>
      <w:r w:rsidR="00643500">
        <w:rPr>
          <w:rFonts w:cs="Arial"/>
        </w:rPr>
        <w:t>a</w:t>
      </w:r>
      <w:r w:rsidRPr="009C79CA">
        <w:rPr>
          <w:rFonts w:cs="Arial"/>
        </w:rPr>
        <w:t xml:space="preserve">ir </w:t>
      </w:r>
      <w:r w:rsidR="00643500">
        <w:rPr>
          <w:rFonts w:cs="Arial"/>
        </w:rPr>
        <w:t>s</w:t>
      </w:r>
      <w:r w:rsidRPr="009C79CA">
        <w:rPr>
          <w:rFonts w:cs="Arial"/>
        </w:rPr>
        <w:t xml:space="preserve">paces: MR </w:t>
      </w:r>
      <w:r w:rsidR="00643500">
        <w:rPr>
          <w:rFonts w:cs="Arial"/>
        </w:rPr>
        <w:t>i</w:t>
      </w:r>
      <w:r w:rsidRPr="009C79CA">
        <w:rPr>
          <w:rFonts w:cs="Arial"/>
        </w:rPr>
        <w:t xml:space="preserve">maging </w:t>
      </w:r>
      <w:r w:rsidR="00643500">
        <w:rPr>
          <w:rFonts w:cs="Arial"/>
        </w:rPr>
        <w:t>e</w:t>
      </w:r>
      <w:r w:rsidRPr="009C79CA">
        <w:rPr>
          <w:rFonts w:cs="Arial"/>
        </w:rPr>
        <w:t xml:space="preserve">valuation with </w:t>
      </w:r>
      <w:r w:rsidR="00643500">
        <w:rPr>
          <w:rFonts w:cs="Arial"/>
        </w:rPr>
        <w:t>h</w:t>
      </w:r>
      <w:r w:rsidRPr="009C79CA">
        <w:rPr>
          <w:rFonts w:cs="Arial"/>
        </w:rPr>
        <w:t xml:space="preserve">yperpolarized </w:t>
      </w:r>
      <w:r w:rsidRPr="00C012F7">
        <w:rPr>
          <w:rFonts w:cs="Arial"/>
          <w:vertAlign w:val="superscript"/>
        </w:rPr>
        <w:t>3</w:t>
      </w:r>
      <w:r w:rsidRPr="009C79CA">
        <w:rPr>
          <w:rFonts w:cs="Arial"/>
        </w:rPr>
        <w:t xml:space="preserve">He </w:t>
      </w:r>
      <w:r w:rsidR="00643500">
        <w:rPr>
          <w:rFonts w:cs="Arial"/>
        </w:rPr>
        <w:t>g</w:t>
      </w:r>
      <w:r w:rsidRPr="009C79CA">
        <w:rPr>
          <w:rFonts w:cs="Arial"/>
        </w:rPr>
        <w:t>as. Radiology 1999</w:t>
      </w:r>
      <w:proofErr w:type="gramStart"/>
      <w:r w:rsidRPr="009C79CA">
        <w:rPr>
          <w:rFonts w:cs="Arial"/>
        </w:rPr>
        <w:t>;210:851</w:t>
      </w:r>
      <w:proofErr w:type="gramEnd"/>
      <w:r w:rsidR="00643500">
        <w:rPr>
          <w:rFonts w:cs="Arial"/>
        </w:rPr>
        <w:t>-</w:t>
      </w:r>
      <w:r w:rsidRPr="009C79CA">
        <w:rPr>
          <w:rFonts w:cs="Arial"/>
        </w:rPr>
        <w:t>857.</w:t>
      </w:r>
    </w:p>
    <w:p w14:paraId="011F6550"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20</w:t>
      </w:r>
      <w:r w:rsidR="00852571">
        <w:rPr>
          <w:rFonts w:cs="Arial"/>
        </w:rPr>
        <w:t>.</w:t>
      </w:r>
      <w:r w:rsidRPr="009C79CA">
        <w:rPr>
          <w:rFonts w:cs="Arial"/>
        </w:rPr>
        <w:t xml:space="preserve"> </w:t>
      </w:r>
      <w:r>
        <w:rPr>
          <w:rFonts w:cs="Arial"/>
        </w:rPr>
        <w:tab/>
      </w:r>
      <w:proofErr w:type="spellStart"/>
      <w:r w:rsidRPr="009C79CA">
        <w:rPr>
          <w:rFonts w:cs="Arial"/>
        </w:rPr>
        <w:t>Tustison</w:t>
      </w:r>
      <w:proofErr w:type="spellEnd"/>
      <w:r w:rsidRPr="009C79CA">
        <w:rPr>
          <w:rFonts w:cs="Arial"/>
        </w:rPr>
        <w:t xml:space="preserve"> NJ, </w:t>
      </w:r>
      <w:proofErr w:type="spellStart"/>
      <w:r w:rsidRPr="009C79CA">
        <w:rPr>
          <w:rFonts w:cs="Arial"/>
        </w:rPr>
        <w:t>Altes</w:t>
      </w:r>
      <w:proofErr w:type="spellEnd"/>
      <w:r w:rsidRPr="009C79CA">
        <w:rPr>
          <w:rFonts w:cs="Arial"/>
        </w:rPr>
        <w:t xml:space="preserve"> TA, Song G, de Lange EE, </w:t>
      </w:r>
      <w:proofErr w:type="spellStart"/>
      <w:r w:rsidRPr="009C79CA">
        <w:rPr>
          <w:rFonts w:cs="Arial"/>
        </w:rPr>
        <w:t>Mugler</w:t>
      </w:r>
      <w:proofErr w:type="spellEnd"/>
      <w:r w:rsidRPr="009C79CA">
        <w:rPr>
          <w:rFonts w:cs="Arial"/>
        </w:rPr>
        <w:t xml:space="preserve"> JP 3rd, and Gee JC.</w:t>
      </w:r>
      <w:r w:rsidR="00BA07A3">
        <w:rPr>
          <w:rFonts w:cs="Arial"/>
        </w:rPr>
        <w:t xml:space="preserve"> </w:t>
      </w:r>
      <w:r w:rsidRPr="009C79CA">
        <w:rPr>
          <w:rFonts w:cs="Arial"/>
        </w:rPr>
        <w:t xml:space="preserve">Feature analysis of hyperpolarized helium-3 pulmonary MRI: a study of asthmatics versus </w:t>
      </w:r>
      <w:proofErr w:type="spellStart"/>
      <w:r w:rsidRPr="009C79CA">
        <w:rPr>
          <w:rFonts w:cs="Arial"/>
        </w:rPr>
        <w:t>nonasthmatics</w:t>
      </w:r>
      <w:proofErr w:type="spellEnd"/>
      <w:r w:rsidRPr="009C79CA">
        <w:rPr>
          <w:rFonts w:cs="Arial"/>
        </w:rPr>
        <w:t>.</w:t>
      </w:r>
      <w:r w:rsidR="00BA07A3">
        <w:rPr>
          <w:rFonts w:cs="Arial"/>
        </w:rPr>
        <w:t xml:space="preserve"> </w:t>
      </w:r>
      <w:proofErr w:type="spellStart"/>
      <w:r w:rsidRPr="009C79CA">
        <w:rPr>
          <w:rFonts w:cs="Arial"/>
        </w:rPr>
        <w:t>Magn</w:t>
      </w:r>
      <w:proofErr w:type="spellEnd"/>
      <w:r w:rsidRPr="009C79CA">
        <w:rPr>
          <w:rFonts w:cs="Arial"/>
        </w:rPr>
        <w:t xml:space="preserve"> </w:t>
      </w:r>
      <w:proofErr w:type="spellStart"/>
      <w:r w:rsidRPr="009C79CA">
        <w:rPr>
          <w:rFonts w:cs="Arial"/>
        </w:rPr>
        <w:t>Reson</w:t>
      </w:r>
      <w:proofErr w:type="spellEnd"/>
      <w:r w:rsidRPr="009C79CA">
        <w:rPr>
          <w:rFonts w:cs="Arial"/>
        </w:rPr>
        <w:t xml:space="preserve"> Med 2010</w:t>
      </w:r>
      <w:proofErr w:type="gramStart"/>
      <w:r w:rsidRPr="009C79CA">
        <w:rPr>
          <w:rFonts w:cs="Arial"/>
        </w:rPr>
        <w:t>;63:1448</w:t>
      </w:r>
      <w:proofErr w:type="gramEnd"/>
      <w:r w:rsidRPr="009C79CA">
        <w:rPr>
          <w:rFonts w:cs="Arial"/>
        </w:rPr>
        <w:t>-</w:t>
      </w:r>
      <w:r w:rsidR="00023D2D">
        <w:rPr>
          <w:rFonts w:cs="Arial"/>
        </w:rPr>
        <w:t>14</w:t>
      </w:r>
      <w:r w:rsidRPr="009C79CA">
        <w:rPr>
          <w:rFonts w:cs="Arial"/>
        </w:rPr>
        <w:t>55.</w:t>
      </w:r>
    </w:p>
    <w:p w14:paraId="2C7E6B35"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21</w:t>
      </w:r>
      <w:r w:rsidR="00852571">
        <w:rPr>
          <w:rFonts w:cs="Arial"/>
        </w:rPr>
        <w:t>.</w:t>
      </w:r>
      <w:r w:rsidRPr="009C79CA">
        <w:rPr>
          <w:rFonts w:cs="Arial"/>
        </w:rPr>
        <w:t xml:space="preserve"> </w:t>
      </w:r>
      <w:r>
        <w:rPr>
          <w:rFonts w:cs="Arial"/>
        </w:rPr>
        <w:tab/>
      </w:r>
      <w:proofErr w:type="spellStart"/>
      <w:r w:rsidRPr="009C79CA">
        <w:rPr>
          <w:rFonts w:cs="Arial"/>
        </w:rPr>
        <w:t>Tustison</w:t>
      </w:r>
      <w:proofErr w:type="spellEnd"/>
      <w:r w:rsidRPr="009C79CA">
        <w:rPr>
          <w:rFonts w:cs="Arial"/>
        </w:rPr>
        <w:t xml:space="preserve"> NJ, </w:t>
      </w:r>
      <w:proofErr w:type="spellStart"/>
      <w:r w:rsidRPr="009C79CA">
        <w:rPr>
          <w:rFonts w:cs="Arial"/>
        </w:rPr>
        <w:t>Avants</w:t>
      </w:r>
      <w:proofErr w:type="spellEnd"/>
      <w:r w:rsidRPr="009C79CA">
        <w:rPr>
          <w:rFonts w:cs="Arial"/>
        </w:rPr>
        <w:t xml:space="preserve"> BB, </w:t>
      </w:r>
      <w:proofErr w:type="spellStart"/>
      <w:r w:rsidRPr="009C79CA">
        <w:rPr>
          <w:rFonts w:cs="Arial"/>
        </w:rPr>
        <w:t>Flors</w:t>
      </w:r>
      <w:proofErr w:type="spellEnd"/>
      <w:r w:rsidRPr="009C79CA">
        <w:rPr>
          <w:rFonts w:cs="Arial"/>
        </w:rPr>
        <w:t xml:space="preserve"> L, </w:t>
      </w:r>
      <w:proofErr w:type="spellStart"/>
      <w:r w:rsidRPr="009C79CA">
        <w:rPr>
          <w:rFonts w:cs="Arial"/>
        </w:rPr>
        <w:t>Altes</w:t>
      </w:r>
      <w:proofErr w:type="spellEnd"/>
      <w:r w:rsidRPr="009C79CA">
        <w:rPr>
          <w:rFonts w:cs="Arial"/>
        </w:rPr>
        <w:t xml:space="preserve"> TA, de Lange EE, </w:t>
      </w:r>
      <w:proofErr w:type="spellStart"/>
      <w:r w:rsidRPr="009C79CA">
        <w:rPr>
          <w:rFonts w:cs="Arial"/>
        </w:rPr>
        <w:t>Mugler</w:t>
      </w:r>
      <w:proofErr w:type="spellEnd"/>
      <w:r w:rsidRPr="009C79CA">
        <w:rPr>
          <w:rFonts w:cs="Arial"/>
        </w:rPr>
        <w:t xml:space="preserve"> JP 3rd, Gee JC.</w:t>
      </w:r>
      <w:r w:rsidR="00BA07A3">
        <w:rPr>
          <w:rFonts w:cs="Arial"/>
        </w:rPr>
        <w:t xml:space="preserve"> </w:t>
      </w:r>
      <w:r w:rsidRPr="009C79CA">
        <w:rPr>
          <w:rFonts w:cs="Arial"/>
        </w:rPr>
        <w:t xml:space="preserve">Ventilation-based segmentation of the lungs using hyperpolarized </w:t>
      </w:r>
      <w:r w:rsidRPr="00C012F7">
        <w:rPr>
          <w:rFonts w:cs="Arial"/>
          <w:vertAlign w:val="superscript"/>
        </w:rPr>
        <w:t>3</w:t>
      </w:r>
      <w:r w:rsidRPr="009C79CA">
        <w:rPr>
          <w:rFonts w:cs="Arial"/>
        </w:rPr>
        <w:t>He MRI.</w:t>
      </w:r>
      <w:r w:rsidR="00BA07A3">
        <w:rPr>
          <w:rFonts w:cs="Arial"/>
        </w:rPr>
        <w:t xml:space="preserve"> </w:t>
      </w:r>
      <w:r w:rsidRPr="009C79CA">
        <w:rPr>
          <w:rFonts w:cs="Arial"/>
        </w:rPr>
        <w:t xml:space="preserve">J </w:t>
      </w:r>
      <w:proofErr w:type="spellStart"/>
      <w:r w:rsidRPr="009C79CA">
        <w:rPr>
          <w:rFonts w:cs="Arial"/>
        </w:rPr>
        <w:t>Magn</w:t>
      </w:r>
      <w:proofErr w:type="spellEnd"/>
      <w:r w:rsidRPr="009C79CA">
        <w:rPr>
          <w:rFonts w:cs="Arial"/>
        </w:rPr>
        <w:t xml:space="preserve"> </w:t>
      </w:r>
      <w:proofErr w:type="spellStart"/>
      <w:r w:rsidRPr="009C79CA">
        <w:rPr>
          <w:rFonts w:cs="Arial"/>
        </w:rPr>
        <w:t>Reson</w:t>
      </w:r>
      <w:proofErr w:type="spellEnd"/>
      <w:r w:rsidRPr="009C79CA">
        <w:rPr>
          <w:rFonts w:cs="Arial"/>
        </w:rPr>
        <w:t xml:space="preserve"> Imaging 2011</w:t>
      </w:r>
      <w:proofErr w:type="gramStart"/>
      <w:r w:rsidRPr="009C79CA">
        <w:rPr>
          <w:rFonts w:cs="Arial"/>
        </w:rPr>
        <w:t>;34:831</w:t>
      </w:r>
      <w:proofErr w:type="gramEnd"/>
      <w:r w:rsidRPr="009C79CA">
        <w:rPr>
          <w:rFonts w:cs="Arial"/>
        </w:rPr>
        <w:t>-</w:t>
      </w:r>
      <w:r w:rsidR="00023D2D">
        <w:rPr>
          <w:rFonts w:cs="Arial"/>
        </w:rPr>
        <w:t>8</w:t>
      </w:r>
      <w:r w:rsidRPr="009C79CA">
        <w:rPr>
          <w:rFonts w:cs="Arial"/>
        </w:rPr>
        <w:t>41.</w:t>
      </w:r>
    </w:p>
    <w:p w14:paraId="08E38C20"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lastRenderedPageBreak/>
        <w:t>22</w:t>
      </w:r>
      <w:r w:rsidR="00852571">
        <w:rPr>
          <w:rFonts w:cs="Arial"/>
        </w:rPr>
        <w:t>.</w:t>
      </w:r>
      <w:r w:rsidRPr="009C79CA">
        <w:rPr>
          <w:rFonts w:cs="Arial"/>
        </w:rPr>
        <w:t xml:space="preserve"> </w:t>
      </w:r>
      <w:r>
        <w:rPr>
          <w:rFonts w:cs="Arial"/>
        </w:rPr>
        <w:tab/>
      </w:r>
      <w:r w:rsidRPr="009C79CA">
        <w:rPr>
          <w:rFonts w:cs="Arial"/>
        </w:rPr>
        <w:t xml:space="preserve">Kirby M, </w:t>
      </w:r>
      <w:proofErr w:type="spellStart"/>
      <w:r w:rsidRPr="009C79CA">
        <w:rPr>
          <w:rFonts w:cs="Arial"/>
        </w:rPr>
        <w:t>Heydarian</w:t>
      </w:r>
      <w:proofErr w:type="spellEnd"/>
      <w:r w:rsidRPr="009C79CA">
        <w:rPr>
          <w:rFonts w:cs="Arial"/>
        </w:rPr>
        <w:t xml:space="preserve"> M, </w:t>
      </w:r>
      <w:proofErr w:type="spellStart"/>
      <w:r w:rsidRPr="009C79CA">
        <w:rPr>
          <w:rFonts w:cs="Arial"/>
        </w:rPr>
        <w:t>Svenningsen</w:t>
      </w:r>
      <w:proofErr w:type="spellEnd"/>
      <w:r w:rsidRPr="009C79CA">
        <w:rPr>
          <w:rFonts w:cs="Arial"/>
        </w:rPr>
        <w:t xml:space="preserve"> S, Wheatley A, McCormack DG, </w:t>
      </w:r>
      <w:proofErr w:type="spellStart"/>
      <w:r w:rsidRPr="009C79CA">
        <w:rPr>
          <w:rFonts w:cs="Arial"/>
        </w:rPr>
        <w:t>Etemad-Rezai</w:t>
      </w:r>
      <w:proofErr w:type="spellEnd"/>
      <w:r w:rsidRPr="009C79CA">
        <w:rPr>
          <w:rFonts w:cs="Arial"/>
        </w:rPr>
        <w:t xml:space="preserve"> R, </w:t>
      </w:r>
      <w:proofErr w:type="spellStart"/>
      <w:r w:rsidRPr="009C79CA">
        <w:rPr>
          <w:rFonts w:cs="Arial"/>
        </w:rPr>
        <w:t>Parraga</w:t>
      </w:r>
      <w:proofErr w:type="spellEnd"/>
      <w:r w:rsidRPr="009C79CA">
        <w:rPr>
          <w:rFonts w:cs="Arial"/>
        </w:rPr>
        <w:t xml:space="preserve"> G.</w:t>
      </w:r>
      <w:r w:rsidR="00BA07A3">
        <w:rPr>
          <w:rFonts w:cs="Arial"/>
        </w:rPr>
        <w:t xml:space="preserve"> </w:t>
      </w:r>
      <w:r w:rsidRPr="009C79CA">
        <w:rPr>
          <w:rFonts w:cs="Arial"/>
        </w:rPr>
        <w:t xml:space="preserve">Hyperpolarized </w:t>
      </w:r>
      <w:r w:rsidRPr="00C012F7">
        <w:rPr>
          <w:rFonts w:cs="Arial"/>
          <w:vertAlign w:val="superscript"/>
        </w:rPr>
        <w:t>3</w:t>
      </w:r>
      <w:r w:rsidRPr="009C79CA">
        <w:rPr>
          <w:rFonts w:cs="Arial"/>
        </w:rPr>
        <w:t xml:space="preserve">He magnetic resonance functional imaging </w:t>
      </w:r>
      <w:proofErr w:type="spellStart"/>
      <w:r w:rsidRPr="009C79CA">
        <w:rPr>
          <w:rFonts w:cs="Arial"/>
        </w:rPr>
        <w:t>semiautomated</w:t>
      </w:r>
      <w:proofErr w:type="spellEnd"/>
      <w:r w:rsidRPr="009C79CA">
        <w:rPr>
          <w:rFonts w:cs="Arial"/>
        </w:rPr>
        <w:t xml:space="preserve"> segmentation.</w:t>
      </w:r>
      <w:r w:rsidR="00BA07A3">
        <w:rPr>
          <w:rFonts w:cs="Arial"/>
        </w:rPr>
        <w:t xml:space="preserve"> </w:t>
      </w:r>
      <w:proofErr w:type="spellStart"/>
      <w:r w:rsidRPr="009C79CA">
        <w:rPr>
          <w:rFonts w:cs="Arial"/>
        </w:rPr>
        <w:t>Acad</w:t>
      </w:r>
      <w:proofErr w:type="spellEnd"/>
      <w:r w:rsidRPr="009C79CA">
        <w:rPr>
          <w:rFonts w:cs="Arial"/>
        </w:rPr>
        <w:t xml:space="preserve"> </w:t>
      </w:r>
      <w:proofErr w:type="spellStart"/>
      <w:r w:rsidRPr="009C79CA">
        <w:rPr>
          <w:rFonts w:cs="Arial"/>
        </w:rPr>
        <w:t>Radiol</w:t>
      </w:r>
      <w:proofErr w:type="spellEnd"/>
      <w:r w:rsidRPr="009C79CA">
        <w:rPr>
          <w:rFonts w:cs="Arial"/>
        </w:rPr>
        <w:t xml:space="preserve"> 2012</w:t>
      </w:r>
      <w:proofErr w:type="gramStart"/>
      <w:r w:rsidRPr="009C79CA">
        <w:rPr>
          <w:rFonts w:cs="Arial"/>
        </w:rPr>
        <w:t>;19:141</w:t>
      </w:r>
      <w:proofErr w:type="gramEnd"/>
      <w:r w:rsidR="00A02CA1">
        <w:rPr>
          <w:rFonts w:cs="Arial"/>
        </w:rPr>
        <w:t>-</w:t>
      </w:r>
      <w:r w:rsidR="00277E42">
        <w:rPr>
          <w:rFonts w:cs="Arial"/>
        </w:rPr>
        <w:t>1</w:t>
      </w:r>
      <w:r w:rsidRPr="009C79CA">
        <w:rPr>
          <w:rFonts w:cs="Arial"/>
        </w:rPr>
        <w:t>52.</w:t>
      </w:r>
    </w:p>
    <w:p w14:paraId="1C836BA0"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23</w:t>
      </w:r>
      <w:r w:rsidR="00852571">
        <w:rPr>
          <w:rFonts w:cs="Arial"/>
        </w:rPr>
        <w:t>.</w:t>
      </w:r>
      <w:r w:rsidRPr="009C79CA">
        <w:rPr>
          <w:rFonts w:cs="Arial"/>
        </w:rPr>
        <w:t xml:space="preserve"> </w:t>
      </w:r>
      <w:r>
        <w:rPr>
          <w:rFonts w:cs="Arial"/>
        </w:rPr>
        <w:tab/>
      </w:r>
      <w:r w:rsidRPr="009C79CA">
        <w:rPr>
          <w:rFonts w:cs="Arial"/>
        </w:rPr>
        <w:t xml:space="preserve">Ley S, </w:t>
      </w:r>
      <w:proofErr w:type="spellStart"/>
      <w:r w:rsidRPr="009C79CA">
        <w:rPr>
          <w:rFonts w:cs="Arial"/>
        </w:rPr>
        <w:t>Zaporozhan</w:t>
      </w:r>
      <w:proofErr w:type="spellEnd"/>
      <w:r w:rsidRPr="009C79CA">
        <w:rPr>
          <w:rFonts w:cs="Arial"/>
        </w:rPr>
        <w:t xml:space="preserve"> J, </w:t>
      </w:r>
      <w:proofErr w:type="spellStart"/>
      <w:r w:rsidRPr="009C79CA">
        <w:rPr>
          <w:rFonts w:cs="Arial"/>
        </w:rPr>
        <w:t>Morbach</w:t>
      </w:r>
      <w:proofErr w:type="spellEnd"/>
      <w:r w:rsidRPr="009C79CA">
        <w:rPr>
          <w:rFonts w:cs="Arial"/>
        </w:rPr>
        <w:t xml:space="preserve"> A, </w:t>
      </w:r>
      <w:r w:rsidR="0085525E">
        <w:rPr>
          <w:rFonts w:cs="Arial"/>
        </w:rPr>
        <w:t>et al</w:t>
      </w:r>
      <w:r w:rsidRPr="009C79CA">
        <w:rPr>
          <w:rFonts w:cs="Arial"/>
        </w:rPr>
        <w:t>.</w:t>
      </w:r>
      <w:r w:rsidR="00BA07A3">
        <w:rPr>
          <w:rFonts w:cs="Arial"/>
        </w:rPr>
        <w:t xml:space="preserve"> </w:t>
      </w:r>
      <w:r w:rsidRPr="009C79CA">
        <w:rPr>
          <w:rFonts w:cs="Arial"/>
        </w:rPr>
        <w:t xml:space="preserve">Functional evaluation of emphysema using diffusion-weighted </w:t>
      </w:r>
      <w:r w:rsidRPr="00C012F7">
        <w:rPr>
          <w:rFonts w:cs="Arial"/>
          <w:vertAlign w:val="superscript"/>
        </w:rPr>
        <w:t>3</w:t>
      </w:r>
      <w:r w:rsidR="00A02CA1">
        <w:rPr>
          <w:rFonts w:cs="Arial"/>
        </w:rPr>
        <w:t>h</w:t>
      </w:r>
      <w:r w:rsidRPr="009C79CA">
        <w:rPr>
          <w:rFonts w:cs="Arial"/>
        </w:rPr>
        <w:t>elium-magnetic resonance imaging, high-resolution computed tomography, and lung function tests.</w:t>
      </w:r>
      <w:r w:rsidR="00BA07A3">
        <w:rPr>
          <w:rFonts w:cs="Arial"/>
        </w:rPr>
        <w:t xml:space="preserve"> </w:t>
      </w:r>
      <w:r w:rsidRPr="009C79CA">
        <w:rPr>
          <w:rFonts w:cs="Arial"/>
        </w:rPr>
        <w:t xml:space="preserve">Invest </w:t>
      </w:r>
      <w:proofErr w:type="spellStart"/>
      <w:r w:rsidRPr="009C79CA">
        <w:rPr>
          <w:rFonts w:cs="Arial"/>
        </w:rPr>
        <w:t>Radiol</w:t>
      </w:r>
      <w:proofErr w:type="spellEnd"/>
      <w:r w:rsidRPr="009C79CA">
        <w:rPr>
          <w:rFonts w:cs="Arial"/>
        </w:rPr>
        <w:t xml:space="preserve"> 2004</w:t>
      </w:r>
      <w:proofErr w:type="gramStart"/>
      <w:r w:rsidRPr="009C79CA">
        <w:rPr>
          <w:rFonts w:cs="Arial"/>
        </w:rPr>
        <w:t>;39:427</w:t>
      </w:r>
      <w:proofErr w:type="gramEnd"/>
      <w:r w:rsidR="00A02CA1">
        <w:rPr>
          <w:rFonts w:cs="Arial"/>
        </w:rPr>
        <w:t>-</w:t>
      </w:r>
      <w:r w:rsidR="0085525E">
        <w:rPr>
          <w:rFonts w:cs="Arial"/>
        </w:rPr>
        <w:t>4</w:t>
      </w:r>
      <w:r w:rsidRPr="009C79CA">
        <w:rPr>
          <w:rFonts w:cs="Arial"/>
        </w:rPr>
        <w:t>34.</w:t>
      </w:r>
    </w:p>
    <w:p w14:paraId="78C49999"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24</w:t>
      </w:r>
      <w:r w:rsidR="00852571">
        <w:rPr>
          <w:rFonts w:cs="Arial"/>
        </w:rPr>
        <w:t>.</w:t>
      </w:r>
      <w:r w:rsidRPr="009C79CA">
        <w:rPr>
          <w:rFonts w:cs="Arial"/>
        </w:rPr>
        <w:t xml:space="preserve"> </w:t>
      </w:r>
      <w:r>
        <w:rPr>
          <w:rFonts w:cs="Arial"/>
        </w:rPr>
        <w:tab/>
      </w:r>
      <w:r w:rsidRPr="009C79CA">
        <w:rPr>
          <w:rFonts w:cs="Arial"/>
        </w:rPr>
        <w:t xml:space="preserve">Kirby M, Mathew L, Wheatley A, </w:t>
      </w:r>
      <w:proofErr w:type="spellStart"/>
      <w:r w:rsidRPr="009C79CA">
        <w:rPr>
          <w:rFonts w:cs="Arial"/>
        </w:rPr>
        <w:t>Santyr</w:t>
      </w:r>
      <w:proofErr w:type="spellEnd"/>
      <w:r w:rsidRPr="009C79CA">
        <w:rPr>
          <w:rFonts w:cs="Arial"/>
        </w:rPr>
        <w:t xml:space="preserve"> GE, McCormack DG, </w:t>
      </w:r>
      <w:proofErr w:type="spellStart"/>
      <w:r w:rsidRPr="009C79CA">
        <w:rPr>
          <w:rFonts w:cs="Arial"/>
        </w:rPr>
        <w:t>Parraga</w:t>
      </w:r>
      <w:proofErr w:type="spellEnd"/>
      <w:r w:rsidRPr="009C79CA">
        <w:rPr>
          <w:rFonts w:cs="Arial"/>
        </w:rPr>
        <w:t xml:space="preserve"> G. Chronic obstructive pulmonary disease: </w:t>
      </w:r>
      <w:r w:rsidR="00177AE6">
        <w:rPr>
          <w:rFonts w:cs="Arial"/>
        </w:rPr>
        <w:t>l</w:t>
      </w:r>
      <w:r w:rsidRPr="009C79CA">
        <w:rPr>
          <w:rFonts w:cs="Arial"/>
        </w:rPr>
        <w:t xml:space="preserve">ongitudinal hyperpolarized </w:t>
      </w:r>
      <w:r w:rsidRPr="00C012F7">
        <w:rPr>
          <w:rFonts w:cs="Arial"/>
          <w:vertAlign w:val="superscript"/>
        </w:rPr>
        <w:t>3</w:t>
      </w:r>
      <w:r w:rsidRPr="009C79CA">
        <w:rPr>
          <w:rFonts w:cs="Arial"/>
        </w:rPr>
        <w:t>He MR imaging. Radiology 2010</w:t>
      </w:r>
      <w:proofErr w:type="gramStart"/>
      <w:r w:rsidRPr="009C79CA">
        <w:rPr>
          <w:rFonts w:cs="Arial"/>
        </w:rPr>
        <w:t>;256:280</w:t>
      </w:r>
      <w:proofErr w:type="gramEnd"/>
      <w:r w:rsidR="00177AE6">
        <w:rPr>
          <w:rFonts w:cs="Arial"/>
        </w:rPr>
        <w:t>-28</w:t>
      </w:r>
      <w:r w:rsidRPr="009C79CA">
        <w:rPr>
          <w:rFonts w:cs="Arial"/>
        </w:rPr>
        <w:t>9.</w:t>
      </w:r>
    </w:p>
    <w:p w14:paraId="056142CB" w14:textId="77777777" w:rsidR="00093CE5" w:rsidRPr="00093CE5" w:rsidRDefault="009C79CA" w:rsidP="00093CE5">
      <w:pPr>
        <w:tabs>
          <w:tab w:val="clear" w:pos="0"/>
          <w:tab w:val="left" w:pos="540"/>
        </w:tabs>
        <w:spacing w:line="360" w:lineRule="auto"/>
        <w:ind w:left="540" w:hanging="540"/>
        <w:rPr>
          <w:rFonts w:cs="Arial"/>
        </w:rPr>
      </w:pPr>
      <w:r w:rsidRPr="009C79CA">
        <w:rPr>
          <w:rFonts w:cs="Arial"/>
        </w:rPr>
        <w:t>25</w:t>
      </w:r>
      <w:r w:rsidR="00852571">
        <w:rPr>
          <w:rFonts w:cs="Arial"/>
        </w:rPr>
        <w:t>.</w:t>
      </w:r>
      <w:r w:rsidRPr="009C79CA">
        <w:rPr>
          <w:rFonts w:cs="Arial"/>
        </w:rPr>
        <w:t xml:space="preserve"> </w:t>
      </w:r>
      <w:r>
        <w:rPr>
          <w:rFonts w:cs="Arial"/>
        </w:rPr>
        <w:tab/>
      </w:r>
      <w:r w:rsidR="00093CE5" w:rsidRPr="00093CE5">
        <w:rPr>
          <w:rFonts w:cs="Arial"/>
        </w:rPr>
        <w:t xml:space="preserve">Collins DL, </w:t>
      </w:r>
      <w:proofErr w:type="spellStart"/>
      <w:r w:rsidR="00093CE5" w:rsidRPr="00093CE5">
        <w:rPr>
          <w:rFonts w:cs="Arial"/>
        </w:rPr>
        <w:t>Neelin</w:t>
      </w:r>
      <w:proofErr w:type="spellEnd"/>
      <w:r w:rsidR="00093CE5" w:rsidRPr="00093CE5">
        <w:rPr>
          <w:rFonts w:cs="Arial"/>
        </w:rPr>
        <w:t xml:space="preserve"> P, Peters TM, Evans AC. Automatic 3D </w:t>
      </w:r>
      <w:proofErr w:type="spellStart"/>
      <w:r w:rsidR="00093CE5" w:rsidRPr="00093CE5">
        <w:rPr>
          <w:rFonts w:cs="Arial"/>
        </w:rPr>
        <w:t>intersubject</w:t>
      </w:r>
      <w:proofErr w:type="spellEnd"/>
      <w:r w:rsidR="00093CE5" w:rsidRPr="00093CE5">
        <w:rPr>
          <w:rFonts w:cs="Arial"/>
        </w:rPr>
        <w:t xml:space="preserve"> registration of MR volumetric data in standardized </w:t>
      </w:r>
      <w:proofErr w:type="spellStart"/>
      <w:r w:rsidR="00093CE5" w:rsidRPr="00093CE5">
        <w:rPr>
          <w:rFonts w:cs="Arial"/>
        </w:rPr>
        <w:t>Talairach</w:t>
      </w:r>
      <w:proofErr w:type="spellEnd"/>
      <w:r w:rsidR="00093CE5" w:rsidRPr="00093CE5">
        <w:rPr>
          <w:rFonts w:cs="Arial"/>
        </w:rPr>
        <w:t xml:space="preserve"> space. J </w:t>
      </w:r>
      <w:proofErr w:type="spellStart"/>
      <w:r w:rsidR="00093CE5" w:rsidRPr="00093CE5">
        <w:rPr>
          <w:rFonts w:cs="Arial"/>
        </w:rPr>
        <w:t>Comput</w:t>
      </w:r>
      <w:proofErr w:type="spellEnd"/>
      <w:r w:rsidR="00093CE5" w:rsidRPr="00093CE5">
        <w:rPr>
          <w:rFonts w:cs="Arial"/>
        </w:rPr>
        <w:t xml:space="preserve"> Assist </w:t>
      </w:r>
      <w:proofErr w:type="spellStart"/>
      <w:r w:rsidR="00093CE5" w:rsidRPr="00093CE5">
        <w:rPr>
          <w:rFonts w:cs="Arial"/>
        </w:rPr>
        <w:t>Tomogr</w:t>
      </w:r>
      <w:proofErr w:type="spellEnd"/>
      <w:r w:rsidR="00093CE5" w:rsidRPr="00093CE5">
        <w:rPr>
          <w:rFonts w:cs="Arial"/>
        </w:rPr>
        <w:t xml:space="preserve"> 1994</w:t>
      </w:r>
      <w:proofErr w:type="gramStart"/>
      <w:r w:rsidR="00093CE5" w:rsidRPr="00093CE5">
        <w:rPr>
          <w:rFonts w:cs="Arial"/>
        </w:rPr>
        <w:t>;18:192</w:t>
      </w:r>
      <w:proofErr w:type="gramEnd"/>
      <w:r w:rsidR="00093CE5" w:rsidRPr="00093CE5">
        <w:rPr>
          <w:rFonts w:cs="Arial"/>
        </w:rPr>
        <w:t>-205.</w:t>
      </w:r>
    </w:p>
    <w:p w14:paraId="73AE550A" w14:textId="52084DB3" w:rsidR="005D0E80" w:rsidRDefault="009C79CA" w:rsidP="00C940EA">
      <w:pPr>
        <w:tabs>
          <w:tab w:val="clear" w:pos="0"/>
          <w:tab w:val="left" w:pos="540"/>
        </w:tabs>
        <w:spacing w:line="360" w:lineRule="auto"/>
        <w:ind w:left="540" w:hanging="540"/>
        <w:rPr>
          <w:rFonts w:cs="Arial"/>
        </w:rPr>
      </w:pPr>
      <w:r w:rsidRPr="009C79CA">
        <w:rPr>
          <w:rFonts w:cs="Arial"/>
        </w:rPr>
        <w:t>26</w:t>
      </w:r>
      <w:r w:rsidR="00852571">
        <w:rPr>
          <w:rFonts w:cs="Arial"/>
        </w:rPr>
        <w:t>.</w:t>
      </w:r>
      <w:r w:rsidRPr="009C79CA">
        <w:rPr>
          <w:rFonts w:cs="Arial"/>
        </w:rPr>
        <w:t xml:space="preserve"> </w:t>
      </w:r>
      <w:r>
        <w:rPr>
          <w:rFonts w:cs="Arial"/>
        </w:rPr>
        <w:tab/>
      </w:r>
      <w:r w:rsidR="005D0E80" w:rsidRPr="00093CE5">
        <w:rPr>
          <w:rFonts w:cs="Arial"/>
        </w:rPr>
        <w:t xml:space="preserve">Smith SM. Overview of fMRI analysis. Br J </w:t>
      </w:r>
      <w:proofErr w:type="spellStart"/>
      <w:r w:rsidR="005D0E80" w:rsidRPr="00093CE5">
        <w:rPr>
          <w:rFonts w:cs="Arial"/>
        </w:rPr>
        <w:t>Radiol</w:t>
      </w:r>
      <w:proofErr w:type="spellEnd"/>
      <w:r w:rsidR="005D0E80" w:rsidRPr="00093CE5">
        <w:rPr>
          <w:rFonts w:cs="Arial"/>
        </w:rPr>
        <w:t xml:space="preserve"> 2004</w:t>
      </w:r>
      <w:proofErr w:type="gramStart"/>
      <w:r w:rsidR="005D0E80" w:rsidRPr="00093CE5">
        <w:rPr>
          <w:rFonts w:cs="Arial"/>
        </w:rPr>
        <w:t>;77</w:t>
      </w:r>
      <w:proofErr w:type="gramEnd"/>
      <w:r w:rsidR="005D0E80" w:rsidRPr="00093CE5">
        <w:rPr>
          <w:rFonts w:cs="Arial"/>
        </w:rPr>
        <w:t>(Spec No 2):S167-S175.</w:t>
      </w:r>
    </w:p>
    <w:p w14:paraId="296FF1AF" w14:textId="77777777" w:rsidR="005D0E80" w:rsidRDefault="009C79CA" w:rsidP="005D0E80">
      <w:pPr>
        <w:tabs>
          <w:tab w:val="clear" w:pos="0"/>
          <w:tab w:val="left" w:pos="540"/>
        </w:tabs>
        <w:spacing w:line="360" w:lineRule="auto"/>
        <w:ind w:left="540" w:hanging="540"/>
        <w:rPr>
          <w:ins w:id="243" w:author="Infusion Communications" w:date="2016-01-29T16:14:00Z"/>
          <w:rFonts w:cs="Arial"/>
        </w:rPr>
      </w:pPr>
      <w:r w:rsidRPr="009C79CA">
        <w:rPr>
          <w:rFonts w:cs="Arial"/>
        </w:rPr>
        <w:t>27</w:t>
      </w:r>
      <w:r w:rsidR="00852571">
        <w:rPr>
          <w:rFonts w:cs="Arial"/>
        </w:rPr>
        <w:t>.</w:t>
      </w:r>
      <w:r w:rsidRPr="009C79CA">
        <w:rPr>
          <w:rFonts w:cs="Arial"/>
        </w:rPr>
        <w:t xml:space="preserve"> </w:t>
      </w:r>
      <w:r>
        <w:rPr>
          <w:rFonts w:cs="Arial"/>
        </w:rPr>
        <w:tab/>
      </w:r>
      <w:proofErr w:type="spellStart"/>
      <w:r w:rsidR="005D0E80" w:rsidRPr="009C79CA">
        <w:rPr>
          <w:rFonts w:cs="Arial"/>
        </w:rPr>
        <w:t>Altes</w:t>
      </w:r>
      <w:proofErr w:type="spellEnd"/>
      <w:r w:rsidR="005D0E80" w:rsidRPr="009C79CA">
        <w:rPr>
          <w:rFonts w:cs="Arial"/>
        </w:rPr>
        <w:t xml:space="preserve"> TA, Johnson M, </w:t>
      </w:r>
      <w:proofErr w:type="spellStart"/>
      <w:r w:rsidR="005D0E80" w:rsidRPr="009C79CA">
        <w:rPr>
          <w:rFonts w:cs="Arial"/>
        </w:rPr>
        <w:t>Mugler</w:t>
      </w:r>
      <w:proofErr w:type="spellEnd"/>
      <w:r w:rsidR="005D0E80" w:rsidRPr="009C79CA">
        <w:rPr>
          <w:rFonts w:cs="Arial"/>
        </w:rPr>
        <w:t xml:space="preserve"> JP, et al. The effect of </w:t>
      </w:r>
      <w:proofErr w:type="spellStart"/>
      <w:r w:rsidR="005D0E80" w:rsidRPr="009C79CA">
        <w:rPr>
          <w:rFonts w:cs="Arial"/>
        </w:rPr>
        <w:t>ivacaftor</w:t>
      </w:r>
      <w:proofErr w:type="spellEnd"/>
      <w:r w:rsidR="005D0E80" w:rsidRPr="009C79CA">
        <w:rPr>
          <w:rFonts w:cs="Arial"/>
        </w:rPr>
        <w:t xml:space="preserve">, an investigational CFTR </w:t>
      </w:r>
      <w:proofErr w:type="spellStart"/>
      <w:r w:rsidR="005D0E80" w:rsidRPr="009C79CA">
        <w:rPr>
          <w:rFonts w:cs="Arial"/>
        </w:rPr>
        <w:t>potentiator</w:t>
      </w:r>
      <w:proofErr w:type="spellEnd"/>
      <w:r w:rsidR="005D0E80" w:rsidRPr="009C79CA">
        <w:rPr>
          <w:rFonts w:cs="Arial"/>
        </w:rPr>
        <w:t>, on hyperpolarized noble gas magnetic resonance imaging in subj</w:t>
      </w:r>
      <w:r w:rsidR="005D0E80">
        <w:rPr>
          <w:rFonts w:cs="Arial"/>
        </w:rPr>
        <w:t>e</w:t>
      </w:r>
      <w:r w:rsidR="005D0E80" w:rsidRPr="009C79CA">
        <w:rPr>
          <w:rFonts w:cs="Arial"/>
        </w:rPr>
        <w:t xml:space="preserve">cts with cystic fibrosis who have the </w:t>
      </w:r>
      <w:r w:rsidR="005D0E80" w:rsidRPr="00C012F7">
        <w:rPr>
          <w:rFonts w:cs="Arial"/>
          <w:i/>
        </w:rPr>
        <w:t>G551D-CFTR</w:t>
      </w:r>
      <w:r w:rsidR="005D0E80" w:rsidRPr="009C79CA">
        <w:rPr>
          <w:rFonts w:cs="Arial"/>
        </w:rPr>
        <w:t xml:space="preserve"> mutation</w:t>
      </w:r>
      <w:r w:rsidR="005D0E80">
        <w:rPr>
          <w:rFonts w:cs="Arial"/>
        </w:rPr>
        <w:t xml:space="preserve"> [abstract]</w:t>
      </w:r>
      <w:r w:rsidR="005D0E80" w:rsidRPr="009C79CA">
        <w:rPr>
          <w:rFonts w:cs="Arial"/>
        </w:rPr>
        <w:t xml:space="preserve">. Am J </w:t>
      </w:r>
      <w:proofErr w:type="spellStart"/>
      <w:r w:rsidR="005D0E80" w:rsidRPr="009C79CA">
        <w:rPr>
          <w:rFonts w:cs="Arial"/>
        </w:rPr>
        <w:t>Respir</w:t>
      </w:r>
      <w:proofErr w:type="spellEnd"/>
      <w:r w:rsidR="005D0E80" w:rsidRPr="009C79CA">
        <w:rPr>
          <w:rFonts w:cs="Arial"/>
        </w:rPr>
        <w:t xml:space="preserve"> </w:t>
      </w:r>
      <w:proofErr w:type="spellStart"/>
      <w:r w:rsidR="005D0E80" w:rsidRPr="009C79CA">
        <w:rPr>
          <w:rFonts w:cs="Arial"/>
        </w:rPr>
        <w:t>Crit</w:t>
      </w:r>
      <w:proofErr w:type="spellEnd"/>
      <w:r w:rsidR="005D0E80" w:rsidRPr="009C79CA">
        <w:rPr>
          <w:rFonts w:cs="Arial"/>
        </w:rPr>
        <w:t xml:space="preserve"> Care Med 2012</w:t>
      </w:r>
      <w:proofErr w:type="gramStart"/>
      <w:r w:rsidR="005D0E80" w:rsidRPr="009C79CA">
        <w:rPr>
          <w:rFonts w:cs="Arial"/>
        </w:rPr>
        <w:t>;185</w:t>
      </w:r>
      <w:r w:rsidR="005D0E80">
        <w:rPr>
          <w:rFonts w:cs="Arial"/>
        </w:rPr>
        <w:t>:</w:t>
      </w:r>
      <w:r w:rsidR="005D0E80" w:rsidRPr="009C79CA">
        <w:rPr>
          <w:rFonts w:cs="Arial"/>
        </w:rPr>
        <w:t>A2814</w:t>
      </w:r>
      <w:proofErr w:type="gramEnd"/>
      <w:r w:rsidR="005D0E80" w:rsidRPr="009C79CA">
        <w:rPr>
          <w:rFonts w:cs="Arial"/>
        </w:rPr>
        <w:t>.</w:t>
      </w:r>
    </w:p>
    <w:p w14:paraId="292EB51A" w14:textId="77777777" w:rsidR="00882A15" w:rsidRPr="009C79CA" w:rsidDel="00882A15" w:rsidRDefault="00882A15" w:rsidP="005D0E80">
      <w:pPr>
        <w:tabs>
          <w:tab w:val="clear" w:pos="0"/>
          <w:tab w:val="left" w:pos="540"/>
        </w:tabs>
        <w:spacing w:line="360" w:lineRule="auto"/>
        <w:ind w:left="540" w:hanging="540"/>
        <w:rPr>
          <w:del w:id="244" w:author="Infusion Communications" w:date="2016-01-29T16:15:00Z"/>
          <w:rFonts w:eastAsia="Georgia" w:cs="Arial"/>
        </w:rPr>
      </w:pPr>
    </w:p>
    <w:p w14:paraId="714FB403" w14:textId="461492C8" w:rsidR="00882A15" w:rsidRDefault="009C79CA" w:rsidP="00882A15">
      <w:pPr>
        <w:tabs>
          <w:tab w:val="clear" w:pos="0"/>
          <w:tab w:val="left" w:pos="540"/>
        </w:tabs>
        <w:spacing w:line="360" w:lineRule="auto"/>
        <w:ind w:left="540" w:hanging="540"/>
        <w:rPr>
          <w:ins w:id="245" w:author="Infusion Communications" w:date="2016-01-29T16:14:00Z"/>
          <w:rFonts w:cs="Arial"/>
        </w:rPr>
      </w:pPr>
      <w:r w:rsidRPr="009C79CA">
        <w:rPr>
          <w:rFonts w:cs="Arial"/>
        </w:rPr>
        <w:t>28</w:t>
      </w:r>
      <w:r w:rsidR="00852571">
        <w:rPr>
          <w:rFonts w:cs="Arial"/>
        </w:rPr>
        <w:t>.</w:t>
      </w:r>
      <w:r w:rsidRPr="009C79CA">
        <w:rPr>
          <w:rFonts w:cs="Arial"/>
        </w:rPr>
        <w:t xml:space="preserve"> </w:t>
      </w:r>
      <w:r>
        <w:rPr>
          <w:rFonts w:cs="Arial"/>
        </w:rPr>
        <w:tab/>
      </w:r>
      <w:moveToRangeStart w:id="246" w:author="Infusion Communications" w:date="2016-01-29T16:14:00Z" w:name="move441847397"/>
      <w:proofErr w:type="spellStart"/>
      <w:moveTo w:id="247" w:author="Infusion Communications" w:date="2016-01-29T16:14:00Z">
        <w:r w:rsidR="00882A15" w:rsidRPr="009C79CA">
          <w:rPr>
            <w:rFonts w:cs="Arial"/>
          </w:rPr>
          <w:t>Tustison</w:t>
        </w:r>
        <w:proofErr w:type="spellEnd"/>
        <w:r w:rsidR="00882A15" w:rsidRPr="009C79CA">
          <w:rPr>
            <w:rFonts w:cs="Arial"/>
          </w:rPr>
          <w:t xml:space="preserve"> NJ, </w:t>
        </w:r>
        <w:proofErr w:type="spellStart"/>
        <w:r w:rsidR="00882A15" w:rsidRPr="009C79CA">
          <w:rPr>
            <w:rFonts w:cs="Arial"/>
          </w:rPr>
          <w:t>Avants</w:t>
        </w:r>
        <w:proofErr w:type="spellEnd"/>
        <w:r w:rsidR="00882A15" w:rsidRPr="009C79CA">
          <w:rPr>
            <w:rFonts w:cs="Arial"/>
          </w:rPr>
          <w:t xml:space="preserve"> BB, Cook PA, Zheng Y, Egan A, </w:t>
        </w:r>
        <w:proofErr w:type="spellStart"/>
        <w:r w:rsidR="00882A15" w:rsidRPr="009C79CA">
          <w:rPr>
            <w:rFonts w:cs="Arial"/>
          </w:rPr>
          <w:t>Yushkevich</w:t>
        </w:r>
        <w:proofErr w:type="spellEnd"/>
        <w:r w:rsidR="00882A15" w:rsidRPr="009C79CA">
          <w:rPr>
            <w:rFonts w:cs="Arial"/>
          </w:rPr>
          <w:t xml:space="preserve"> PA, Gee JC.</w:t>
        </w:r>
        <w:r w:rsidR="00882A15">
          <w:rPr>
            <w:rFonts w:cs="Arial"/>
          </w:rPr>
          <w:t xml:space="preserve"> </w:t>
        </w:r>
        <w:r w:rsidR="00882A15" w:rsidRPr="009C79CA">
          <w:rPr>
            <w:rFonts w:cs="Arial"/>
          </w:rPr>
          <w:t>N4ITK: improved N3 bias correction.</w:t>
        </w:r>
        <w:r w:rsidR="00882A15">
          <w:rPr>
            <w:rFonts w:cs="Arial"/>
          </w:rPr>
          <w:t xml:space="preserve"> </w:t>
        </w:r>
        <w:r w:rsidR="00882A15" w:rsidRPr="009C79CA">
          <w:rPr>
            <w:rFonts w:cs="Arial"/>
          </w:rPr>
          <w:t>IEEE Trans Med Imaging 2010</w:t>
        </w:r>
        <w:proofErr w:type="gramStart"/>
        <w:r w:rsidR="00882A15" w:rsidRPr="009C79CA">
          <w:rPr>
            <w:rFonts w:cs="Arial"/>
          </w:rPr>
          <w:t>;29:1310</w:t>
        </w:r>
      </w:moveTo>
      <w:proofErr w:type="gramEnd"/>
      <w:ins w:id="248" w:author="Infusion Communications" w:date="2016-01-29T16:15:00Z">
        <w:r w:rsidR="00882A15">
          <w:rPr>
            <w:rFonts w:cs="Arial"/>
          </w:rPr>
          <w:t>-</w:t>
        </w:r>
      </w:ins>
      <w:moveTo w:id="249" w:author="Infusion Communications" w:date="2016-01-29T16:14:00Z">
        <w:del w:id="250" w:author="Infusion Communications" w:date="2016-01-29T16:15:00Z">
          <w:r w:rsidR="00882A15" w:rsidRPr="009C79CA" w:rsidDel="00882A15">
            <w:rPr>
              <w:rFonts w:cs="Arial"/>
            </w:rPr>
            <w:delText>-</w:delText>
          </w:r>
        </w:del>
        <w:r w:rsidR="00882A15">
          <w:rPr>
            <w:rFonts w:cs="Arial"/>
          </w:rPr>
          <w:t>13</w:t>
        </w:r>
        <w:r w:rsidR="00882A15" w:rsidRPr="009C79CA">
          <w:rPr>
            <w:rFonts w:cs="Arial"/>
          </w:rPr>
          <w:t>20.</w:t>
        </w:r>
      </w:moveTo>
      <w:moveToRangeEnd w:id="246"/>
    </w:p>
    <w:p w14:paraId="52C239E4" w14:textId="5060C30A" w:rsidR="009C79CA" w:rsidRPr="009C79CA" w:rsidRDefault="00882A15" w:rsidP="00C940EA">
      <w:pPr>
        <w:tabs>
          <w:tab w:val="clear" w:pos="0"/>
          <w:tab w:val="left" w:pos="540"/>
        </w:tabs>
        <w:spacing w:line="360" w:lineRule="auto"/>
        <w:ind w:left="540" w:hanging="540"/>
        <w:rPr>
          <w:rFonts w:eastAsia="Georgia" w:cs="Arial"/>
        </w:rPr>
      </w:pPr>
      <w:ins w:id="251" w:author="Infusion Communications" w:date="2016-01-29T16:14:00Z">
        <w:r w:rsidRPr="009C79CA">
          <w:rPr>
            <w:rFonts w:cs="Arial"/>
          </w:rPr>
          <w:t>29</w:t>
        </w:r>
        <w:r>
          <w:rPr>
            <w:rFonts w:cs="Arial"/>
          </w:rPr>
          <w:t>.</w:t>
        </w:r>
        <w:r>
          <w:rPr>
            <w:rFonts w:cs="Arial"/>
          </w:rPr>
          <w:tab/>
        </w:r>
      </w:ins>
      <w:proofErr w:type="spellStart"/>
      <w:r w:rsidR="009C79CA" w:rsidRPr="009C79CA">
        <w:rPr>
          <w:rFonts w:cs="Arial"/>
        </w:rPr>
        <w:t>Avants</w:t>
      </w:r>
      <w:proofErr w:type="spellEnd"/>
      <w:r w:rsidR="009C79CA" w:rsidRPr="009C79CA">
        <w:rPr>
          <w:rFonts w:cs="Arial"/>
        </w:rPr>
        <w:t xml:space="preserve"> BB, </w:t>
      </w:r>
      <w:proofErr w:type="spellStart"/>
      <w:r w:rsidR="009C79CA" w:rsidRPr="009C79CA">
        <w:rPr>
          <w:rFonts w:cs="Arial"/>
        </w:rPr>
        <w:t>Yushkevich</w:t>
      </w:r>
      <w:proofErr w:type="spellEnd"/>
      <w:r w:rsidR="009C79CA" w:rsidRPr="009C79CA">
        <w:rPr>
          <w:rFonts w:cs="Arial"/>
        </w:rPr>
        <w:t xml:space="preserve"> P, </w:t>
      </w:r>
      <w:proofErr w:type="spellStart"/>
      <w:r w:rsidR="009C79CA" w:rsidRPr="009C79CA">
        <w:rPr>
          <w:rFonts w:cs="Arial"/>
        </w:rPr>
        <w:t>Pluta</w:t>
      </w:r>
      <w:proofErr w:type="spellEnd"/>
      <w:r w:rsidR="009C79CA" w:rsidRPr="009C79CA">
        <w:rPr>
          <w:rFonts w:cs="Arial"/>
        </w:rPr>
        <w:t xml:space="preserve"> J, </w:t>
      </w:r>
      <w:proofErr w:type="spellStart"/>
      <w:r w:rsidR="009C79CA" w:rsidRPr="009C79CA">
        <w:rPr>
          <w:rFonts w:cs="Arial"/>
        </w:rPr>
        <w:t>Minkoff</w:t>
      </w:r>
      <w:proofErr w:type="spellEnd"/>
      <w:r w:rsidR="009C79CA" w:rsidRPr="009C79CA">
        <w:rPr>
          <w:rFonts w:cs="Arial"/>
        </w:rPr>
        <w:t xml:space="preserve"> D, </w:t>
      </w:r>
      <w:proofErr w:type="spellStart"/>
      <w:r w:rsidR="009C79CA" w:rsidRPr="009C79CA">
        <w:rPr>
          <w:rFonts w:cs="Arial"/>
        </w:rPr>
        <w:t>Korczykowski</w:t>
      </w:r>
      <w:proofErr w:type="spellEnd"/>
      <w:r w:rsidR="009C79CA" w:rsidRPr="009C79CA">
        <w:rPr>
          <w:rFonts w:cs="Arial"/>
        </w:rPr>
        <w:t xml:space="preserve"> M, </w:t>
      </w:r>
      <w:proofErr w:type="spellStart"/>
      <w:r w:rsidR="009C79CA" w:rsidRPr="009C79CA">
        <w:rPr>
          <w:rFonts w:cs="Arial"/>
        </w:rPr>
        <w:t>Detre</w:t>
      </w:r>
      <w:proofErr w:type="spellEnd"/>
      <w:r w:rsidR="009C79CA" w:rsidRPr="009C79CA">
        <w:rPr>
          <w:rFonts w:cs="Arial"/>
        </w:rPr>
        <w:t xml:space="preserve"> J, Gee JC. The optimal template effect in hippocampus studies of diseased populations. </w:t>
      </w:r>
      <w:proofErr w:type="spellStart"/>
      <w:r w:rsidR="009C79CA" w:rsidRPr="009C79CA">
        <w:rPr>
          <w:rFonts w:cs="Arial"/>
        </w:rPr>
        <w:t>Neuro</w:t>
      </w:r>
      <w:ins w:id="252" w:author="Dena McWain" w:date="2016-01-29T12:10:00Z">
        <w:r w:rsidR="000F69C2">
          <w:rPr>
            <w:rFonts w:cs="Arial"/>
          </w:rPr>
          <w:t>i</w:t>
        </w:r>
      </w:ins>
      <w:del w:id="253" w:author="Dena McWain" w:date="2016-01-29T12:10:00Z">
        <w:r w:rsidR="009C79CA" w:rsidRPr="009C79CA" w:rsidDel="000F69C2">
          <w:rPr>
            <w:rFonts w:cs="Arial"/>
          </w:rPr>
          <w:delText>I</w:delText>
        </w:r>
      </w:del>
      <w:r w:rsidR="009C79CA" w:rsidRPr="009C79CA">
        <w:rPr>
          <w:rFonts w:cs="Arial"/>
        </w:rPr>
        <w:t>mage</w:t>
      </w:r>
      <w:proofErr w:type="spellEnd"/>
      <w:r w:rsidR="009C79CA" w:rsidRPr="009C79CA">
        <w:rPr>
          <w:rFonts w:cs="Arial"/>
        </w:rPr>
        <w:t xml:space="preserve"> 2010</w:t>
      </w:r>
      <w:proofErr w:type="gramStart"/>
      <w:r w:rsidR="009C79CA" w:rsidRPr="009C79CA">
        <w:rPr>
          <w:rFonts w:cs="Arial"/>
        </w:rPr>
        <w:t>;49:2457</w:t>
      </w:r>
      <w:proofErr w:type="gramEnd"/>
      <w:r w:rsidR="00B604CC">
        <w:rPr>
          <w:rFonts w:cs="Arial"/>
        </w:rPr>
        <w:t>-</w:t>
      </w:r>
      <w:r w:rsidR="009C79CA" w:rsidRPr="009C79CA">
        <w:rPr>
          <w:rFonts w:cs="Arial"/>
        </w:rPr>
        <w:t>2466.</w:t>
      </w:r>
    </w:p>
    <w:p w14:paraId="0033B7F3" w14:textId="7BC82362" w:rsidR="009C79CA" w:rsidRPr="009C79CA" w:rsidDel="00882A15" w:rsidRDefault="00882A15" w:rsidP="00C940EA">
      <w:pPr>
        <w:tabs>
          <w:tab w:val="clear" w:pos="0"/>
          <w:tab w:val="left" w:pos="540"/>
        </w:tabs>
        <w:spacing w:line="360" w:lineRule="auto"/>
        <w:ind w:left="540" w:hanging="540"/>
        <w:rPr>
          <w:del w:id="254" w:author="Infusion Communications" w:date="2016-01-29T16:15:00Z"/>
          <w:rFonts w:eastAsia="Georgia" w:cs="Arial"/>
        </w:rPr>
      </w:pPr>
      <w:ins w:id="255" w:author="Infusion Communications" w:date="2016-01-29T16:16:00Z">
        <w:r>
          <w:rPr>
            <w:rFonts w:cs="Arial"/>
          </w:rPr>
          <w:t>30.</w:t>
        </w:r>
      </w:ins>
      <w:del w:id="256" w:author="Infusion Communications" w:date="2016-01-29T16:14:00Z">
        <w:r w:rsidR="009C79CA" w:rsidRPr="009C79CA" w:rsidDel="00882A15">
          <w:rPr>
            <w:rFonts w:cs="Arial"/>
          </w:rPr>
          <w:delText>29</w:delText>
        </w:r>
      </w:del>
      <w:del w:id="257" w:author="Infusion Communications" w:date="2016-01-29T16:15:00Z">
        <w:r w:rsidR="00852571" w:rsidDel="00882A15">
          <w:rPr>
            <w:rFonts w:cs="Arial"/>
          </w:rPr>
          <w:delText>.</w:delText>
        </w:r>
        <w:r w:rsidR="009C79CA" w:rsidRPr="009C79CA" w:rsidDel="00882A15">
          <w:rPr>
            <w:rFonts w:cs="Arial"/>
          </w:rPr>
          <w:delText xml:space="preserve"> </w:delText>
        </w:r>
      </w:del>
      <w:r w:rsidR="009C79CA">
        <w:rPr>
          <w:rFonts w:cs="Arial"/>
        </w:rPr>
        <w:tab/>
      </w:r>
      <w:moveFromRangeStart w:id="258" w:author="Infusion Communications" w:date="2016-01-29T16:15:00Z" w:name="move441847438"/>
      <w:moveFrom w:id="259" w:author="Infusion Communications" w:date="2016-01-29T16:15:00Z">
        <w:r w:rsidR="009C79CA" w:rsidRPr="009C79CA" w:rsidDel="00882A15">
          <w:rPr>
            <w:rFonts w:cs="Arial"/>
          </w:rPr>
          <w:t>Tustison NJ, Shrinidhi KL, Wintermark M, Durst CR, Kandel BM, Gee JC, Grossman MC, Avants BB.</w:t>
        </w:r>
        <w:r w:rsidR="00BA07A3" w:rsidDel="00882A15">
          <w:rPr>
            <w:rFonts w:cs="Arial"/>
          </w:rPr>
          <w:t xml:space="preserve"> </w:t>
        </w:r>
        <w:r w:rsidR="009C79CA" w:rsidRPr="009C79CA" w:rsidDel="00882A15">
          <w:rPr>
            <w:rFonts w:cs="Arial"/>
          </w:rPr>
          <w:t xml:space="preserve">Optimal </w:t>
        </w:r>
        <w:r w:rsidR="00975CCE" w:rsidDel="00882A15">
          <w:rPr>
            <w:rFonts w:cs="Arial"/>
          </w:rPr>
          <w:t>s</w:t>
        </w:r>
        <w:r w:rsidR="009C79CA" w:rsidRPr="009C79CA" w:rsidDel="00882A15">
          <w:rPr>
            <w:rFonts w:cs="Arial"/>
          </w:rPr>
          <w:t xml:space="preserve">ymmetric </w:t>
        </w:r>
        <w:r w:rsidR="00975CCE" w:rsidDel="00882A15">
          <w:rPr>
            <w:rFonts w:cs="Arial"/>
          </w:rPr>
          <w:t>m</w:t>
        </w:r>
        <w:r w:rsidR="009C79CA" w:rsidRPr="009C79CA" w:rsidDel="00882A15">
          <w:rPr>
            <w:rFonts w:cs="Arial"/>
          </w:rPr>
          <w:t xml:space="preserve">ultimodal </w:t>
        </w:r>
        <w:r w:rsidR="00975CCE" w:rsidDel="00882A15">
          <w:rPr>
            <w:rFonts w:cs="Arial"/>
          </w:rPr>
          <w:t>t</w:t>
        </w:r>
        <w:r w:rsidR="009C79CA" w:rsidRPr="009C79CA" w:rsidDel="00882A15">
          <w:rPr>
            <w:rFonts w:cs="Arial"/>
          </w:rPr>
          <w:t xml:space="preserve">emplates and </w:t>
        </w:r>
        <w:r w:rsidR="00975CCE" w:rsidDel="00882A15">
          <w:rPr>
            <w:rFonts w:cs="Arial"/>
          </w:rPr>
          <w:t>c</w:t>
        </w:r>
        <w:r w:rsidR="009C79CA" w:rsidRPr="009C79CA" w:rsidDel="00882A15">
          <w:rPr>
            <w:rFonts w:cs="Arial"/>
          </w:rPr>
          <w:t xml:space="preserve">oncatenated </w:t>
        </w:r>
        <w:r w:rsidR="00975CCE" w:rsidDel="00882A15">
          <w:rPr>
            <w:rFonts w:cs="Arial"/>
          </w:rPr>
          <w:t>r</w:t>
        </w:r>
        <w:r w:rsidR="009C79CA" w:rsidRPr="009C79CA" w:rsidDel="00882A15">
          <w:rPr>
            <w:rFonts w:cs="Arial"/>
          </w:rPr>
          <w:t xml:space="preserve">andom </w:t>
        </w:r>
        <w:r w:rsidR="00975CCE" w:rsidDel="00882A15">
          <w:rPr>
            <w:rFonts w:cs="Arial"/>
          </w:rPr>
          <w:t>f</w:t>
        </w:r>
        <w:r w:rsidR="009C79CA" w:rsidRPr="009C79CA" w:rsidDel="00882A15">
          <w:rPr>
            <w:rFonts w:cs="Arial"/>
          </w:rPr>
          <w:t xml:space="preserve">orests for </w:t>
        </w:r>
        <w:r w:rsidR="00975CCE" w:rsidDel="00882A15">
          <w:rPr>
            <w:rFonts w:cs="Arial"/>
          </w:rPr>
          <w:t>s</w:t>
        </w:r>
        <w:r w:rsidR="009C79CA" w:rsidRPr="009C79CA" w:rsidDel="00882A15">
          <w:rPr>
            <w:rFonts w:cs="Arial"/>
          </w:rPr>
          <w:t xml:space="preserve">upervised </w:t>
        </w:r>
        <w:r w:rsidR="00975CCE" w:rsidDel="00882A15">
          <w:rPr>
            <w:rFonts w:cs="Arial"/>
          </w:rPr>
          <w:t>b</w:t>
        </w:r>
        <w:r w:rsidR="009C79CA" w:rsidRPr="009C79CA" w:rsidDel="00882A15">
          <w:rPr>
            <w:rFonts w:cs="Arial"/>
          </w:rPr>
          <w:t xml:space="preserve">rain </w:t>
        </w:r>
        <w:r w:rsidR="00975CCE" w:rsidDel="00882A15">
          <w:rPr>
            <w:rFonts w:cs="Arial"/>
          </w:rPr>
          <w:t>t</w:t>
        </w:r>
        <w:r w:rsidR="009C79CA" w:rsidRPr="009C79CA" w:rsidDel="00882A15">
          <w:rPr>
            <w:rFonts w:cs="Arial"/>
          </w:rPr>
          <w:t xml:space="preserve">umor </w:t>
        </w:r>
        <w:r w:rsidR="00975CCE" w:rsidDel="00882A15">
          <w:rPr>
            <w:rFonts w:cs="Arial"/>
          </w:rPr>
          <w:t>s</w:t>
        </w:r>
        <w:r w:rsidR="009C79CA" w:rsidRPr="009C79CA" w:rsidDel="00882A15">
          <w:rPr>
            <w:rFonts w:cs="Arial"/>
          </w:rPr>
          <w:t>egmentation (</w:t>
        </w:r>
        <w:r w:rsidR="00975CCE" w:rsidDel="00882A15">
          <w:rPr>
            <w:rFonts w:cs="Arial"/>
          </w:rPr>
          <w:t>s</w:t>
        </w:r>
        <w:r w:rsidR="009C79CA" w:rsidRPr="009C79CA" w:rsidDel="00882A15">
          <w:rPr>
            <w:rFonts w:cs="Arial"/>
          </w:rPr>
          <w:t>implified) with ANTsR.</w:t>
        </w:r>
        <w:r w:rsidR="00BA07A3" w:rsidDel="00882A15">
          <w:rPr>
            <w:rFonts w:cs="Arial"/>
          </w:rPr>
          <w:t xml:space="preserve"> </w:t>
        </w:r>
        <w:r w:rsidR="009C79CA" w:rsidRPr="009C79CA" w:rsidDel="00882A15">
          <w:rPr>
            <w:rFonts w:cs="Arial"/>
          </w:rPr>
          <w:t xml:space="preserve">Neuroinformatics </w:t>
        </w:r>
        <w:r w:rsidR="00B604CC" w:rsidDel="00882A15">
          <w:rPr>
            <w:rFonts w:cs="Arial"/>
          </w:rPr>
          <w:t>2015;13:209-</w:t>
        </w:r>
        <w:del w:id="260" w:author="Infusion Communications" w:date="2016-01-29T16:15:00Z">
          <w:r w:rsidR="00B604CC" w:rsidDel="00882A15">
            <w:rPr>
              <w:rFonts w:cs="Arial"/>
            </w:rPr>
            <w:delText>225</w:delText>
          </w:r>
        </w:del>
      </w:moveFrom>
      <w:moveFromRangeEnd w:id="258"/>
    </w:p>
    <w:p w14:paraId="5B2489C4" w14:textId="1B64CCEE" w:rsidR="009C79CA" w:rsidRPr="009C79CA" w:rsidRDefault="009C79CA" w:rsidP="00882A15">
      <w:pPr>
        <w:tabs>
          <w:tab w:val="clear" w:pos="0"/>
          <w:tab w:val="left" w:pos="540"/>
        </w:tabs>
        <w:spacing w:line="360" w:lineRule="auto"/>
        <w:ind w:left="540" w:hanging="540"/>
        <w:rPr>
          <w:rFonts w:eastAsia="Georgia" w:cs="Arial"/>
        </w:rPr>
      </w:pPr>
      <w:del w:id="261" w:author="Infusion Communications" w:date="2016-01-29T16:16:00Z">
        <w:r w:rsidRPr="009C79CA" w:rsidDel="00882A15">
          <w:rPr>
            <w:rFonts w:cs="Arial"/>
          </w:rPr>
          <w:delText>30</w:delText>
        </w:r>
        <w:r w:rsidR="00852571" w:rsidDel="00882A15">
          <w:rPr>
            <w:rFonts w:cs="Arial"/>
          </w:rPr>
          <w:delText>.</w:delText>
        </w:r>
      </w:del>
      <w:del w:id="262" w:author="Infusion Communications" w:date="2016-01-29T16:15:00Z">
        <w:r w:rsidRPr="009C79CA" w:rsidDel="00882A15">
          <w:rPr>
            <w:rFonts w:cs="Arial"/>
          </w:rPr>
          <w:delText xml:space="preserve"> </w:delText>
        </w:r>
        <w:r w:rsidDel="00882A15">
          <w:rPr>
            <w:rFonts w:cs="Arial"/>
          </w:rPr>
          <w:tab/>
        </w:r>
      </w:del>
      <w:moveToRangeStart w:id="263" w:author="Infusion Communications" w:date="2016-01-29T16:15:00Z" w:name="move441847438"/>
      <w:proofErr w:type="spellStart"/>
      <w:moveTo w:id="264" w:author="Infusion Communications" w:date="2016-01-29T16:15:00Z">
        <w:r w:rsidR="00882A15" w:rsidRPr="009C79CA">
          <w:rPr>
            <w:rFonts w:cs="Arial"/>
          </w:rPr>
          <w:t>Tustison</w:t>
        </w:r>
        <w:proofErr w:type="spellEnd"/>
        <w:r w:rsidR="00882A15" w:rsidRPr="009C79CA">
          <w:rPr>
            <w:rFonts w:cs="Arial"/>
          </w:rPr>
          <w:t xml:space="preserve"> NJ, </w:t>
        </w:r>
        <w:proofErr w:type="spellStart"/>
        <w:r w:rsidR="00882A15" w:rsidRPr="009C79CA">
          <w:rPr>
            <w:rFonts w:cs="Arial"/>
          </w:rPr>
          <w:t>Shrinidhi</w:t>
        </w:r>
        <w:proofErr w:type="spellEnd"/>
        <w:r w:rsidR="00882A15" w:rsidRPr="009C79CA">
          <w:rPr>
            <w:rFonts w:cs="Arial"/>
          </w:rPr>
          <w:t xml:space="preserve"> KL, </w:t>
        </w:r>
        <w:proofErr w:type="spellStart"/>
        <w:r w:rsidR="00882A15" w:rsidRPr="009C79CA">
          <w:rPr>
            <w:rFonts w:cs="Arial"/>
          </w:rPr>
          <w:t>Wintermark</w:t>
        </w:r>
        <w:proofErr w:type="spellEnd"/>
        <w:r w:rsidR="00882A15" w:rsidRPr="009C79CA">
          <w:rPr>
            <w:rFonts w:cs="Arial"/>
          </w:rPr>
          <w:t xml:space="preserve"> M, Durst CR, </w:t>
        </w:r>
        <w:proofErr w:type="spellStart"/>
        <w:r w:rsidR="00882A15" w:rsidRPr="009C79CA">
          <w:rPr>
            <w:rFonts w:cs="Arial"/>
          </w:rPr>
          <w:t>Kandel</w:t>
        </w:r>
        <w:proofErr w:type="spellEnd"/>
        <w:r w:rsidR="00882A15" w:rsidRPr="009C79CA">
          <w:rPr>
            <w:rFonts w:cs="Arial"/>
          </w:rPr>
          <w:t xml:space="preserve"> BM, Gee JC, Grossman MC, </w:t>
        </w:r>
        <w:proofErr w:type="spellStart"/>
        <w:r w:rsidR="00882A15" w:rsidRPr="009C79CA">
          <w:rPr>
            <w:rFonts w:cs="Arial"/>
          </w:rPr>
          <w:t>Avants</w:t>
        </w:r>
        <w:proofErr w:type="spellEnd"/>
        <w:r w:rsidR="00882A15" w:rsidRPr="009C79CA">
          <w:rPr>
            <w:rFonts w:cs="Arial"/>
          </w:rPr>
          <w:t xml:space="preserve"> BB.</w:t>
        </w:r>
        <w:r w:rsidR="00882A15">
          <w:rPr>
            <w:rFonts w:cs="Arial"/>
          </w:rPr>
          <w:t xml:space="preserve"> </w:t>
        </w:r>
        <w:r w:rsidR="00882A15" w:rsidRPr="009C79CA">
          <w:rPr>
            <w:rFonts w:cs="Arial"/>
          </w:rPr>
          <w:t xml:space="preserve">Optimal </w:t>
        </w:r>
        <w:r w:rsidR="00882A15">
          <w:rPr>
            <w:rFonts w:cs="Arial"/>
          </w:rPr>
          <w:t>s</w:t>
        </w:r>
        <w:r w:rsidR="00882A15" w:rsidRPr="009C79CA">
          <w:rPr>
            <w:rFonts w:cs="Arial"/>
          </w:rPr>
          <w:t xml:space="preserve">ymmetric </w:t>
        </w:r>
        <w:r w:rsidR="00882A15">
          <w:rPr>
            <w:rFonts w:cs="Arial"/>
          </w:rPr>
          <w:t>m</w:t>
        </w:r>
        <w:r w:rsidR="00882A15" w:rsidRPr="009C79CA">
          <w:rPr>
            <w:rFonts w:cs="Arial"/>
          </w:rPr>
          <w:t xml:space="preserve">ultimodal </w:t>
        </w:r>
        <w:r w:rsidR="00882A15">
          <w:rPr>
            <w:rFonts w:cs="Arial"/>
          </w:rPr>
          <w:t>t</w:t>
        </w:r>
        <w:r w:rsidR="00882A15" w:rsidRPr="009C79CA">
          <w:rPr>
            <w:rFonts w:cs="Arial"/>
          </w:rPr>
          <w:t xml:space="preserve">emplates and </w:t>
        </w:r>
        <w:r w:rsidR="00882A15">
          <w:rPr>
            <w:rFonts w:cs="Arial"/>
          </w:rPr>
          <w:t>c</w:t>
        </w:r>
        <w:r w:rsidR="00882A15" w:rsidRPr="009C79CA">
          <w:rPr>
            <w:rFonts w:cs="Arial"/>
          </w:rPr>
          <w:t xml:space="preserve">oncatenated </w:t>
        </w:r>
        <w:r w:rsidR="00882A15">
          <w:rPr>
            <w:rFonts w:cs="Arial"/>
          </w:rPr>
          <w:t>r</w:t>
        </w:r>
        <w:r w:rsidR="00882A15" w:rsidRPr="009C79CA">
          <w:rPr>
            <w:rFonts w:cs="Arial"/>
          </w:rPr>
          <w:t xml:space="preserve">andom </w:t>
        </w:r>
        <w:r w:rsidR="00882A15">
          <w:rPr>
            <w:rFonts w:cs="Arial"/>
          </w:rPr>
          <w:t>f</w:t>
        </w:r>
        <w:r w:rsidR="00882A15" w:rsidRPr="009C79CA">
          <w:rPr>
            <w:rFonts w:cs="Arial"/>
          </w:rPr>
          <w:t xml:space="preserve">orests for </w:t>
        </w:r>
        <w:r w:rsidR="00882A15">
          <w:rPr>
            <w:rFonts w:cs="Arial"/>
          </w:rPr>
          <w:t>s</w:t>
        </w:r>
        <w:r w:rsidR="00882A15" w:rsidRPr="009C79CA">
          <w:rPr>
            <w:rFonts w:cs="Arial"/>
          </w:rPr>
          <w:t xml:space="preserve">upervised </w:t>
        </w:r>
        <w:r w:rsidR="00882A15">
          <w:rPr>
            <w:rFonts w:cs="Arial"/>
          </w:rPr>
          <w:t>b</w:t>
        </w:r>
        <w:r w:rsidR="00882A15" w:rsidRPr="009C79CA">
          <w:rPr>
            <w:rFonts w:cs="Arial"/>
          </w:rPr>
          <w:t xml:space="preserve">rain </w:t>
        </w:r>
        <w:r w:rsidR="00882A15">
          <w:rPr>
            <w:rFonts w:cs="Arial"/>
          </w:rPr>
          <w:t>t</w:t>
        </w:r>
        <w:r w:rsidR="00882A15" w:rsidRPr="009C79CA">
          <w:rPr>
            <w:rFonts w:cs="Arial"/>
          </w:rPr>
          <w:t xml:space="preserve">umor </w:t>
        </w:r>
        <w:r w:rsidR="00882A15">
          <w:rPr>
            <w:rFonts w:cs="Arial"/>
          </w:rPr>
          <w:t>s</w:t>
        </w:r>
        <w:r w:rsidR="00882A15" w:rsidRPr="009C79CA">
          <w:rPr>
            <w:rFonts w:cs="Arial"/>
          </w:rPr>
          <w:t>egmentation (</w:t>
        </w:r>
        <w:r w:rsidR="00882A15">
          <w:rPr>
            <w:rFonts w:cs="Arial"/>
          </w:rPr>
          <w:t>s</w:t>
        </w:r>
        <w:r w:rsidR="00882A15" w:rsidRPr="009C79CA">
          <w:rPr>
            <w:rFonts w:cs="Arial"/>
          </w:rPr>
          <w:t xml:space="preserve">implified) with </w:t>
        </w:r>
        <w:proofErr w:type="spellStart"/>
        <w:r w:rsidR="00882A15" w:rsidRPr="009C79CA">
          <w:rPr>
            <w:rFonts w:cs="Arial"/>
          </w:rPr>
          <w:t>ANTsR</w:t>
        </w:r>
        <w:proofErr w:type="spellEnd"/>
        <w:r w:rsidR="00882A15" w:rsidRPr="009C79CA">
          <w:rPr>
            <w:rFonts w:cs="Arial"/>
          </w:rPr>
          <w:t>.</w:t>
        </w:r>
        <w:r w:rsidR="00882A15">
          <w:rPr>
            <w:rFonts w:cs="Arial"/>
          </w:rPr>
          <w:t xml:space="preserve"> </w:t>
        </w:r>
        <w:proofErr w:type="spellStart"/>
        <w:r w:rsidR="00882A15" w:rsidRPr="009C79CA">
          <w:rPr>
            <w:rFonts w:cs="Arial"/>
          </w:rPr>
          <w:t>Neuroinformatics</w:t>
        </w:r>
        <w:proofErr w:type="spellEnd"/>
        <w:r w:rsidR="00882A15" w:rsidRPr="009C79CA">
          <w:rPr>
            <w:rFonts w:cs="Arial"/>
          </w:rPr>
          <w:t xml:space="preserve"> </w:t>
        </w:r>
        <w:r w:rsidR="00882A15">
          <w:rPr>
            <w:rFonts w:cs="Arial"/>
          </w:rPr>
          <w:t>2015</w:t>
        </w:r>
        <w:proofErr w:type="gramStart"/>
        <w:r w:rsidR="00882A15">
          <w:rPr>
            <w:rFonts w:cs="Arial"/>
          </w:rPr>
          <w:t>;13:209</w:t>
        </w:r>
        <w:proofErr w:type="gramEnd"/>
        <w:r w:rsidR="00882A15">
          <w:rPr>
            <w:rFonts w:cs="Arial"/>
          </w:rPr>
          <w:t>-225</w:t>
        </w:r>
      </w:moveTo>
      <w:moveFromRangeStart w:id="265" w:author="Infusion Communications" w:date="2016-01-29T16:14:00Z" w:name="move441847397"/>
      <w:moveToRangeEnd w:id="263"/>
      <w:moveFrom w:id="266" w:author="Infusion Communications" w:date="2016-01-29T16:14:00Z">
        <w:r w:rsidRPr="009C79CA" w:rsidDel="00882A15">
          <w:rPr>
            <w:rFonts w:cs="Arial"/>
          </w:rPr>
          <w:t>Tustison NJ, Avants BB, Cook PA, Zheng Y, Egan A, Yushkevich PA, Gee JC.</w:t>
        </w:r>
        <w:r w:rsidR="00BA07A3" w:rsidDel="00882A15">
          <w:rPr>
            <w:rFonts w:cs="Arial"/>
          </w:rPr>
          <w:t xml:space="preserve"> </w:t>
        </w:r>
        <w:r w:rsidRPr="009C79CA" w:rsidDel="00882A15">
          <w:rPr>
            <w:rFonts w:cs="Arial"/>
          </w:rPr>
          <w:t>N4ITK: improved N3 bias correction.</w:t>
        </w:r>
        <w:r w:rsidR="00BA07A3" w:rsidDel="00882A15">
          <w:rPr>
            <w:rFonts w:cs="Arial"/>
          </w:rPr>
          <w:t xml:space="preserve"> </w:t>
        </w:r>
        <w:r w:rsidRPr="009C79CA" w:rsidDel="00882A15">
          <w:rPr>
            <w:rFonts w:cs="Arial"/>
          </w:rPr>
          <w:t>IEEE Trans Med Imaging 2010;29:1310-</w:t>
        </w:r>
        <w:r w:rsidR="0093733E" w:rsidDel="00882A15">
          <w:rPr>
            <w:rFonts w:cs="Arial"/>
          </w:rPr>
          <w:t>13</w:t>
        </w:r>
        <w:r w:rsidRPr="009C79CA" w:rsidDel="00882A15">
          <w:rPr>
            <w:rFonts w:cs="Arial"/>
          </w:rPr>
          <w:t>20.</w:t>
        </w:r>
      </w:moveFrom>
      <w:moveFromRangeEnd w:id="265"/>
    </w:p>
    <w:p w14:paraId="23C60FA7" w14:textId="77777777" w:rsidR="009C79CA" w:rsidRPr="009C79CA" w:rsidRDefault="009C79CA" w:rsidP="00C940EA">
      <w:pPr>
        <w:tabs>
          <w:tab w:val="clear" w:pos="0"/>
          <w:tab w:val="left" w:pos="540"/>
        </w:tabs>
        <w:spacing w:line="360" w:lineRule="auto"/>
        <w:ind w:left="540" w:hanging="540"/>
        <w:rPr>
          <w:rFonts w:eastAsia="Georgia" w:cs="Arial"/>
        </w:rPr>
      </w:pPr>
      <w:r w:rsidRPr="009C79CA">
        <w:rPr>
          <w:rFonts w:cs="Arial"/>
        </w:rPr>
        <w:t>31</w:t>
      </w:r>
      <w:r w:rsidR="00852571">
        <w:rPr>
          <w:rFonts w:cs="Arial"/>
        </w:rPr>
        <w:t>.</w:t>
      </w:r>
      <w:r w:rsidRPr="009C79CA">
        <w:rPr>
          <w:rFonts w:cs="Arial"/>
        </w:rPr>
        <w:t xml:space="preserve"> </w:t>
      </w:r>
      <w:r>
        <w:rPr>
          <w:rFonts w:cs="Arial"/>
        </w:rPr>
        <w:tab/>
      </w:r>
      <w:proofErr w:type="spellStart"/>
      <w:r w:rsidRPr="009C79CA">
        <w:rPr>
          <w:rFonts w:cs="Arial"/>
        </w:rPr>
        <w:t>Nyul</w:t>
      </w:r>
      <w:proofErr w:type="spellEnd"/>
      <w:r w:rsidRPr="009C79CA">
        <w:rPr>
          <w:rFonts w:cs="Arial"/>
        </w:rPr>
        <w:t xml:space="preserve"> LG, </w:t>
      </w:r>
      <w:proofErr w:type="spellStart"/>
      <w:r w:rsidRPr="009C79CA">
        <w:rPr>
          <w:rFonts w:cs="Arial"/>
        </w:rPr>
        <w:t>Udupa</w:t>
      </w:r>
      <w:proofErr w:type="spellEnd"/>
      <w:r w:rsidRPr="009C79CA">
        <w:rPr>
          <w:rFonts w:cs="Arial"/>
        </w:rPr>
        <w:t xml:space="preserve"> JK, Zhang X.</w:t>
      </w:r>
      <w:r w:rsidR="00BA07A3">
        <w:rPr>
          <w:rFonts w:cs="Arial"/>
        </w:rPr>
        <w:t xml:space="preserve"> </w:t>
      </w:r>
      <w:r w:rsidRPr="009C79CA">
        <w:rPr>
          <w:rFonts w:cs="Arial"/>
        </w:rPr>
        <w:t>New variants of a method of MRI scale standardization.</w:t>
      </w:r>
      <w:r w:rsidR="00BA07A3">
        <w:rPr>
          <w:rFonts w:cs="Arial"/>
        </w:rPr>
        <w:t xml:space="preserve"> </w:t>
      </w:r>
      <w:r w:rsidRPr="009C79CA">
        <w:rPr>
          <w:rFonts w:cs="Arial"/>
        </w:rPr>
        <w:t>IEEE Trans Med Imaging 2000</w:t>
      </w:r>
      <w:proofErr w:type="gramStart"/>
      <w:r w:rsidRPr="009C79CA">
        <w:rPr>
          <w:rFonts w:cs="Arial"/>
        </w:rPr>
        <w:t>;19:143</w:t>
      </w:r>
      <w:proofErr w:type="gramEnd"/>
      <w:r w:rsidRPr="009C79CA">
        <w:rPr>
          <w:rFonts w:cs="Arial"/>
        </w:rPr>
        <w:t>-</w:t>
      </w:r>
      <w:r w:rsidR="0093733E">
        <w:rPr>
          <w:rFonts w:cs="Arial"/>
        </w:rPr>
        <w:t>1</w:t>
      </w:r>
      <w:r w:rsidRPr="009C79CA">
        <w:rPr>
          <w:rFonts w:cs="Arial"/>
        </w:rPr>
        <w:t>50.</w:t>
      </w:r>
    </w:p>
    <w:p w14:paraId="00534DAB" w14:textId="77777777" w:rsidR="003D4A87" w:rsidRPr="003D4A87" w:rsidRDefault="003D4A87" w:rsidP="00C940EA">
      <w:pPr>
        <w:tabs>
          <w:tab w:val="clear" w:pos="0"/>
          <w:tab w:val="left" w:pos="540"/>
        </w:tabs>
        <w:spacing w:line="360" w:lineRule="auto"/>
        <w:ind w:left="450" w:hanging="450"/>
      </w:pPr>
    </w:p>
    <w:p w14:paraId="16D73DFD" w14:textId="77777777" w:rsidR="003D4A87" w:rsidRPr="003D4A87" w:rsidRDefault="003D4A87" w:rsidP="00C940EA">
      <w:pPr>
        <w:spacing w:line="360" w:lineRule="auto"/>
      </w:pPr>
    </w:p>
    <w:p w14:paraId="5A71D479" w14:textId="77777777" w:rsidR="003D4A87" w:rsidRDefault="003D4A87" w:rsidP="00C940EA">
      <w:pPr>
        <w:pStyle w:val="Heading1"/>
        <w:spacing w:line="360" w:lineRule="auto"/>
      </w:pPr>
      <w:r>
        <w:br w:type="page"/>
      </w:r>
      <w:r w:rsidR="00B94355">
        <w:lastRenderedPageBreak/>
        <w:t>tables</w:t>
      </w:r>
    </w:p>
    <w:p w14:paraId="5BF10BB1" w14:textId="225D099A" w:rsidR="00B94355" w:rsidRDefault="00972C7B" w:rsidP="00C940EA">
      <w:pPr>
        <w:spacing w:line="360" w:lineRule="auto"/>
      </w:pPr>
      <w:r w:rsidRPr="00C012F7">
        <w:rPr>
          <w:b/>
        </w:rPr>
        <w:t>Table 1.</w:t>
      </w:r>
      <w:r>
        <w:t xml:space="preserve"> Summary statistics for the correlation volumes shown in Fig</w:t>
      </w:r>
      <w:ins w:id="267" w:author="Dena McWain" w:date="2016-01-29T12:13:00Z">
        <w:r w:rsidR="00E41B42">
          <w:t>ure</w:t>
        </w:r>
      </w:ins>
      <w:del w:id="268" w:author="Dena McWain" w:date="2016-01-29T12:31:00Z">
        <w:r w:rsidR="00F65C0C" w:rsidDel="007017E1">
          <w:delText>.</w:delText>
        </w:r>
      </w:del>
      <w:r>
        <w:t xml:space="preserve"> 4.</w:t>
      </w:r>
      <w:r w:rsidR="00BA07A3">
        <w:t xml:space="preserve"> </w:t>
      </w:r>
      <w:r w:rsidR="00C012F7">
        <w:rPr>
          <w:rFonts w:cs="Arial"/>
        </w:rPr>
        <w:t>T</w:t>
      </w:r>
      <w:r w:rsidR="00C012F7" w:rsidRPr="00C74783">
        <w:rPr>
          <w:rFonts w:cs="Arial"/>
        </w:rPr>
        <w:t xml:space="preserve">otal volume and positively and negatively correlated </w:t>
      </w:r>
      <w:proofErr w:type="spellStart"/>
      <w:r w:rsidR="00C012F7" w:rsidRPr="00C74783">
        <w:rPr>
          <w:rFonts w:cs="Arial"/>
        </w:rPr>
        <w:t>sub</w:t>
      </w:r>
      <w:del w:id="269" w:author="Dena McWain" w:date="2016-01-29T12:13:00Z">
        <w:r w:rsidR="00C012F7" w:rsidRPr="00C74783" w:rsidDel="00E41B42">
          <w:rPr>
            <w:rFonts w:cs="Arial"/>
          </w:rPr>
          <w:delText>-</w:delText>
        </w:r>
      </w:del>
      <w:r w:rsidR="00C012F7" w:rsidRPr="00C74783">
        <w:rPr>
          <w:rFonts w:cs="Arial"/>
        </w:rPr>
        <w:t>volumes</w:t>
      </w:r>
      <w:proofErr w:type="spellEnd"/>
      <w:r w:rsidR="00C012F7">
        <w:rPr>
          <w:rFonts w:cs="Arial"/>
        </w:rPr>
        <w:t xml:space="preserve"> are given</w:t>
      </w:r>
      <w:r w:rsidR="00C012F7" w:rsidRPr="00C74783">
        <w:rPr>
          <w:rFonts w:cs="Arial"/>
        </w:rPr>
        <w:t>.</w:t>
      </w:r>
    </w:p>
    <w:p w14:paraId="495A5A45" w14:textId="77777777" w:rsidR="00A174A6" w:rsidRDefault="00A174A6" w:rsidP="00C940EA">
      <w:pPr>
        <w:spacing w:line="360" w:lineRule="auto"/>
      </w:pPr>
    </w:p>
    <w:tbl>
      <w:tblPr>
        <w:tblW w:w="914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05"/>
        <w:gridCol w:w="2277"/>
        <w:gridCol w:w="3015"/>
        <w:gridCol w:w="2647"/>
      </w:tblGrid>
      <w:tr w:rsidR="00972C7B" w14:paraId="10657C6B" w14:textId="77777777" w:rsidTr="00C012F7">
        <w:trPr>
          <w:trHeight w:val="745"/>
        </w:trPr>
        <w:tc>
          <w:tcPr>
            <w:tcW w:w="1205"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2A45E228" w14:textId="77777777" w:rsidR="00972C7B" w:rsidRPr="00972C7B" w:rsidRDefault="00050D3E" w:rsidP="00C940EA">
            <w:pPr>
              <w:spacing w:line="360" w:lineRule="auto"/>
              <w:jc w:val="center"/>
              <w:rPr>
                <w:rFonts w:cs="Arial"/>
              </w:rPr>
            </w:pPr>
            <w:r>
              <w:rPr>
                <w:rFonts w:cs="Arial"/>
                <w:b/>
                <w:bCs/>
              </w:rPr>
              <w:t>Patient</w:t>
            </w:r>
          </w:p>
        </w:tc>
        <w:tc>
          <w:tcPr>
            <w:tcW w:w="2277"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5601F13F" w14:textId="77777777" w:rsidR="00972C7B" w:rsidRPr="00972C7B" w:rsidRDefault="00972C7B" w:rsidP="00F65C0C">
            <w:pPr>
              <w:spacing w:line="360" w:lineRule="auto"/>
              <w:jc w:val="center"/>
              <w:rPr>
                <w:rFonts w:cs="Arial"/>
              </w:rPr>
            </w:pPr>
            <w:r w:rsidRPr="00972C7B">
              <w:rPr>
                <w:rFonts w:cs="Arial"/>
                <w:b/>
                <w:bCs/>
              </w:rPr>
              <w:t xml:space="preserve">Total </w:t>
            </w:r>
            <w:r w:rsidR="00F65C0C">
              <w:rPr>
                <w:rFonts w:cs="Arial"/>
                <w:b/>
                <w:bCs/>
              </w:rPr>
              <w:t>V</w:t>
            </w:r>
            <w:r w:rsidRPr="00972C7B">
              <w:rPr>
                <w:rFonts w:cs="Arial"/>
                <w:b/>
                <w:bCs/>
              </w:rPr>
              <w:t>ol</w:t>
            </w:r>
            <w:r>
              <w:rPr>
                <w:rFonts w:cs="Arial"/>
                <w:b/>
                <w:bCs/>
              </w:rPr>
              <w:t>ume</w:t>
            </w:r>
            <w:r w:rsidRPr="00972C7B">
              <w:rPr>
                <w:rFonts w:cs="Arial"/>
                <w:b/>
                <w:bCs/>
              </w:rPr>
              <w:t xml:space="preserve"> (L)</w:t>
            </w:r>
          </w:p>
        </w:tc>
        <w:tc>
          <w:tcPr>
            <w:tcW w:w="3015"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2390DA20" w14:textId="60044227" w:rsidR="00972C7B" w:rsidRPr="00972C7B" w:rsidRDefault="00972C7B" w:rsidP="00F65C0C">
            <w:pPr>
              <w:spacing w:line="360" w:lineRule="auto"/>
              <w:jc w:val="center"/>
              <w:rPr>
                <w:rFonts w:cs="Arial"/>
              </w:rPr>
            </w:pPr>
            <w:r w:rsidRPr="00972C7B">
              <w:rPr>
                <w:rFonts w:cs="Arial"/>
                <w:b/>
                <w:bCs/>
              </w:rPr>
              <w:t xml:space="preserve">Positively </w:t>
            </w:r>
            <w:r w:rsidR="00F65C0C">
              <w:rPr>
                <w:rFonts w:cs="Arial"/>
                <w:b/>
                <w:bCs/>
              </w:rPr>
              <w:t>C</w:t>
            </w:r>
            <w:r w:rsidRPr="00972C7B">
              <w:rPr>
                <w:rFonts w:cs="Arial"/>
                <w:b/>
                <w:bCs/>
              </w:rPr>
              <w:t xml:space="preserve">orrelated </w:t>
            </w:r>
            <w:proofErr w:type="spellStart"/>
            <w:r w:rsidR="00233619">
              <w:rPr>
                <w:rFonts w:cs="Arial"/>
                <w:b/>
                <w:bCs/>
              </w:rPr>
              <w:t>Sub</w:t>
            </w:r>
            <w:del w:id="270" w:author="Dena McWain" w:date="2016-01-29T12:13:00Z">
              <w:r w:rsidR="00233619" w:rsidDel="00E41B42">
                <w:rPr>
                  <w:rFonts w:cs="Arial"/>
                  <w:b/>
                  <w:bCs/>
                </w:rPr>
                <w:delText>-</w:delText>
              </w:r>
            </w:del>
            <w:r w:rsidR="00233619">
              <w:rPr>
                <w:rFonts w:cs="Arial"/>
                <w:b/>
                <w:bCs/>
              </w:rPr>
              <w:t>v</w:t>
            </w:r>
            <w:r w:rsidRPr="00972C7B">
              <w:rPr>
                <w:rFonts w:cs="Arial"/>
                <w:b/>
                <w:bCs/>
              </w:rPr>
              <w:t>ol</w:t>
            </w:r>
            <w:r>
              <w:rPr>
                <w:rFonts w:cs="Arial"/>
                <w:b/>
                <w:bCs/>
              </w:rPr>
              <w:t>ume</w:t>
            </w:r>
            <w:proofErr w:type="spellEnd"/>
            <w:r w:rsidRPr="00972C7B">
              <w:rPr>
                <w:rFonts w:cs="Arial"/>
                <w:b/>
                <w:bCs/>
              </w:rPr>
              <w:t xml:space="preserve"> (L)</w:t>
            </w:r>
          </w:p>
        </w:tc>
        <w:tc>
          <w:tcPr>
            <w:tcW w:w="2647"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070CC81C" w14:textId="1E6AB141" w:rsidR="00972C7B" w:rsidRPr="00972C7B" w:rsidRDefault="00972C7B" w:rsidP="00F65C0C">
            <w:pPr>
              <w:spacing w:line="360" w:lineRule="auto"/>
              <w:jc w:val="center"/>
              <w:rPr>
                <w:rFonts w:cs="Arial"/>
              </w:rPr>
            </w:pPr>
            <w:r w:rsidRPr="00972C7B">
              <w:rPr>
                <w:rFonts w:cs="Arial"/>
                <w:b/>
                <w:bCs/>
              </w:rPr>
              <w:t xml:space="preserve">Negatively </w:t>
            </w:r>
            <w:r w:rsidR="00F65C0C">
              <w:rPr>
                <w:rFonts w:cs="Arial"/>
                <w:b/>
                <w:bCs/>
              </w:rPr>
              <w:t>C</w:t>
            </w:r>
            <w:r w:rsidRPr="00972C7B">
              <w:rPr>
                <w:rFonts w:cs="Arial"/>
                <w:b/>
                <w:bCs/>
              </w:rPr>
              <w:t xml:space="preserve">orrelated </w:t>
            </w:r>
            <w:proofErr w:type="spellStart"/>
            <w:r w:rsidR="00233619">
              <w:rPr>
                <w:rFonts w:cs="Arial"/>
                <w:b/>
                <w:bCs/>
              </w:rPr>
              <w:t>Sub</w:t>
            </w:r>
            <w:del w:id="271" w:author="Dena McWain" w:date="2016-01-29T12:13:00Z">
              <w:r w:rsidR="00233619" w:rsidDel="00E41B42">
                <w:rPr>
                  <w:rFonts w:cs="Arial"/>
                  <w:b/>
                  <w:bCs/>
                </w:rPr>
                <w:delText>-</w:delText>
              </w:r>
            </w:del>
            <w:r w:rsidR="00233619">
              <w:rPr>
                <w:rFonts w:cs="Arial"/>
                <w:b/>
                <w:bCs/>
              </w:rPr>
              <w:t>v</w:t>
            </w:r>
            <w:r w:rsidRPr="00972C7B">
              <w:rPr>
                <w:rFonts w:cs="Arial"/>
                <w:b/>
                <w:bCs/>
              </w:rPr>
              <w:t>ol</w:t>
            </w:r>
            <w:r>
              <w:rPr>
                <w:rFonts w:cs="Arial"/>
                <w:b/>
                <w:bCs/>
              </w:rPr>
              <w:t>ume</w:t>
            </w:r>
            <w:proofErr w:type="spellEnd"/>
            <w:r w:rsidRPr="00972C7B">
              <w:rPr>
                <w:rFonts w:cs="Arial"/>
                <w:b/>
                <w:bCs/>
              </w:rPr>
              <w:t xml:space="preserve"> (L)</w:t>
            </w:r>
          </w:p>
        </w:tc>
      </w:tr>
      <w:tr w:rsidR="00972C7B" w14:paraId="0059E335" w14:textId="77777777" w:rsidTr="00C012F7">
        <w:trPr>
          <w:trHeight w:val="64"/>
        </w:trPr>
        <w:tc>
          <w:tcPr>
            <w:tcW w:w="1205"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2062C8B9" w14:textId="77777777" w:rsidR="00972C7B" w:rsidRPr="00972C7B" w:rsidRDefault="00972C7B" w:rsidP="00C012F7">
            <w:pPr>
              <w:spacing w:line="360" w:lineRule="auto"/>
              <w:jc w:val="center"/>
              <w:rPr>
                <w:rFonts w:cs="Arial"/>
              </w:rPr>
            </w:pPr>
            <w:r w:rsidRPr="00972C7B">
              <w:rPr>
                <w:rFonts w:cs="Arial"/>
              </w:rPr>
              <w:t>1</w:t>
            </w:r>
          </w:p>
        </w:tc>
        <w:tc>
          <w:tcPr>
            <w:tcW w:w="2277"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08BB2F5C" w14:textId="77777777" w:rsidR="00972C7B" w:rsidRPr="00972C7B" w:rsidRDefault="00972C7B" w:rsidP="00C940EA">
            <w:pPr>
              <w:spacing w:line="360" w:lineRule="auto"/>
              <w:jc w:val="center"/>
              <w:rPr>
                <w:rFonts w:cs="Arial"/>
              </w:rPr>
            </w:pPr>
            <w:r w:rsidRPr="00972C7B">
              <w:rPr>
                <w:rFonts w:cs="Arial"/>
              </w:rPr>
              <w:t>3.52</w:t>
            </w:r>
          </w:p>
        </w:tc>
        <w:tc>
          <w:tcPr>
            <w:tcW w:w="3015"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1014A136" w14:textId="77777777" w:rsidR="00972C7B" w:rsidRPr="00972C7B" w:rsidRDefault="00972C7B" w:rsidP="00C940EA">
            <w:pPr>
              <w:spacing w:line="360" w:lineRule="auto"/>
              <w:jc w:val="center"/>
              <w:rPr>
                <w:rFonts w:cs="Arial"/>
              </w:rPr>
            </w:pPr>
            <w:r w:rsidRPr="00972C7B">
              <w:rPr>
                <w:rFonts w:cs="Arial"/>
              </w:rPr>
              <w:t>0.73</w:t>
            </w:r>
          </w:p>
        </w:tc>
        <w:tc>
          <w:tcPr>
            <w:tcW w:w="2647"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02793E5B" w14:textId="77777777" w:rsidR="00972C7B" w:rsidRPr="00972C7B" w:rsidRDefault="00972C7B" w:rsidP="00C940EA">
            <w:pPr>
              <w:spacing w:line="360" w:lineRule="auto"/>
              <w:jc w:val="center"/>
              <w:rPr>
                <w:rFonts w:cs="Arial"/>
              </w:rPr>
            </w:pPr>
            <w:r w:rsidRPr="00972C7B">
              <w:rPr>
                <w:rFonts w:cs="Arial"/>
              </w:rPr>
              <w:t>0.62</w:t>
            </w:r>
          </w:p>
        </w:tc>
      </w:tr>
      <w:tr w:rsidR="00972C7B" w14:paraId="762DB977" w14:textId="77777777" w:rsidTr="00C012F7">
        <w:trPr>
          <w:trHeight w:val="298"/>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136E19F0" w14:textId="77777777" w:rsidR="00972C7B" w:rsidRPr="00972C7B" w:rsidRDefault="00972C7B" w:rsidP="00C012F7">
            <w:pPr>
              <w:spacing w:line="360" w:lineRule="auto"/>
              <w:jc w:val="center"/>
              <w:rPr>
                <w:rFonts w:cs="Arial"/>
              </w:rPr>
            </w:pPr>
            <w:r w:rsidRPr="00972C7B">
              <w:rPr>
                <w:rFonts w:cs="Arial"/>
              </w:rPr>
              <w:t>2</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01E5C0B6" w14:textId="77777777" w:rsidR="00972C7B" w:rsidRPr="00972C7B" w:rsidRDefault="00972C7B" w:rsidP="00C940EA">
            <w:pPr>
              <w:spacing w:line="360" w:lineRule="auto"/>
              <w:jc w:val="center"/>
              <w:rPr>
                <w:rFonts w:cs="Arial"/>
              </w:rPr>
            </w:pPr>
            <w:r w:rsidRPr="00972C7B">
              <w:rPr>
                <w:rFonts w:cs="Arial"/>
              </w:rPr>
              <w:t>5.56</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661EB5FF" w14:textId="77777777" w:rsidR="00972C7B" w:rsidRPr="00972C7B" w:rsidRDefault="00972C7B" w:rsidP="00C940EA">
            <w:pPr>
              <w:spacing w:line="360" w:lineRule="auto"/>
              <w:jc w:val="center"/>
              <w:rPr>
                <w:rFonts w:cs="Arial"/>
              </w:rPr>
            </w:pPr>
            <w:r w:rsidRPr="00972C7B">
              <w:rPr>
                <w:rFonts w:cs="Arial"/>
              </w:rPr>
              <w:t>2.95</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4338D41A" w14:textId="77777777" w:rsidR="00972C7B" w:rsidRPr="00972C7B" w:rsidRDefault="00972C7B" w:rsidP="00C940EA">
            <w:pPr>
              <w:spacing w:line="360" w:lineRule="auto"/>
              <w:jc w:val="center"/>
              <w:rPr>
                <w:rFonts w:cs="Arial"/>
              </w:rPr>
            </w:pPr>
            <w:r w:rsidRPr="00972C7B">
              <w:rPr>
                <w:rFonts w:cs="Arial"/>
              </w:rPr>
              <w:t>0.46</w:t>
            </w:r>
          </w:p>
        </w:tc>
      </w:tr>
      <w:tr w:rsidR="00972C7B" w14:paraId="1CB96F0C" w14:textId="77777777" w:rsidTr="00C012F7">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53310A22" w14:textId="77777777" w:rsidR="00972C7B" w:rsidRPr="00972C7B" w:rsidRDefault="00972C7B" w:rsidP="00C012F7">
            <w:pPr>
              <w:spacing w:line="360" w:lineRule="auto"/>
              <w:jc w:val="center"/>
              <w:rPr>
                <w:rFonts w:cs="Arial"/>
              </w:rPr>
            </w:pPr>
            <w:r w:rsidRPr="00972C7B">
              <w:rPr>
                <w:rFonts w:cs="Arial"/>
              </w:rPr>
              <w:t>3</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1B5E9697" w14:textId="77777777" w:rsidR="00972C7B" w:rsidRPr="00972C7B" w:rsidRDefault="00972C7B" w:rsidP="00C940EA">
            <w:pPr>
              <w:spacing w:line="360" w:lineRule="auto"/>
              <w:jc w:val="center"/>
              <w:rPr>
                <w:rFonts w:cs="Arial"/>
              </w:rPr>
            </w:pPr>
            <w:r w:rsidRPr="00972C7B">
              <w:rPr>
                <w:rFonts w:cs="Arial"/>
              </w:rPr>
              <w:t>4.70</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16C3E956" w14:textId="77777777" w:rsidR="00972C7B" w:rsidRPr="00972C7B" w:rsidRDefault="00972C7B" w:rsidP="00C940EA">
            <w:pPr>
              <w:spacing w:line="360" w:lineRule="auto"/>
              <w:jc w:val="center"/>
              <w:rPr>
                <w:rFonts w:cs="Arial"/>
              </w:rPr>
            </w:pPr>
            <w:r w:rsidRPr="00972C7B">
              <w:rPr>
                <w:rFonts w:cs="Arial"/>
              </w:rPr>
              <w:t>1.32</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74DB50D8" w14:textId="77777777" w:rsidR="00972C7B" w:rsidRPr="00972C7B" w:rsidRDefault="00972C7B" w:rsidP="00C940EA">
            <w:pPr>
              <w:spacing w:line="360" w:lineRule="auto"/>
              <w:jc w:val="center"/>
              <w:rPr>
                <w:rFonts w:cs="Arial"/>
              </w:rPr>
            </w:pPr>
            <w:r w:rsidRPr="00972C7B">
              <w:rPr>
                <w:rFonts w:cs="Arial"/>
              </w:rPr>
              <w:t>0.93</w:t>
            </w:r>
          </w:p>
        </w:tc>
      </w:tr>
      <w:tr w:rsidR="00972C7B" w14:paraId="713508C5" w14:textId="77777777" w:rsidTr="00C012F7">
        <w:trPr>
          <w:trHeight w:val="55"/>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10E5ED83" w14:textId="77777777" w:rsidR="00972C7B" w:rsidRPr="00972C7B" w:rsidRDefault="00972C7B" w:rsidP="00C012F7">
            <w:pPr>
              <w:spacing w:line="360" w:lineRule="auto"/>
              <w:jc w:val="center"/>
              <w:rPr>
                <w:rFonts w:cs="Arial"/>
              </w:rPr>
            </w:pPr>
            <w:r w:rsidRPr="00972C7B">
              <w:rPr>
                <w:rFonts w:cs="Arial"/>
              </w:rPr>
              <w:t>4</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5FD57F5F" w14:textId="77777777" w:rsidR="00972C7B" w:rsidRPr="00972C7B" w:rsidRDefault="00972C7B" w:rsidP="00C940EA">
            <w:pPr>
              <w:spacing w:line="360" w:lineRule="auto"/>
              <w:jc w:val="center"/>
              <w:rPr>
                <w:rFonts w:cs="Arial"/>
              </w:rPr>
            </w:pPr>
            <w:r w:rsidRPr="00972C7B">
              <w:rPr>
                <w:rFonts w:cs="Arial"/>
              </w:rPr>
              <w:t>5.05</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1C8455FA" w14:textId="77777777" w:rsidR="00972C7B" w:rsidRPr="00972C7B" w:rsidRDefault="00972C7B" w:rsidP="00C940EA">
            <w:pPr>
              <w:spacing w:line="360" w:lineRule="auto"/>
              <w:jc w:val="center"/>
              <w:rPr>
                <w:rFonts w:cs="Arial"/>
              </w:rPr>
            </w:pPr>
            <w:r w:rsidRPr="00972C7B">
              <w:rPr>
                <w:rFonts w:cs="Arial"/>
              </w:rPr>
              <w:t>1.76</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1BE311F8" w14:textId="77777777" w:rsidR="00972C7B" w:rsidRPr="00972C7B" w:rsidRDefault="00972C7B" w:rsidP="00C940EA">
            <w:pPr>
              <w:spacing w:line="360" w:lineRule="auto"/>
              <w:jc w:val="center"/>
              <w:rPr>
                <w:rFonts w:cs="Arial"/>
              </w:rPr>
            </w:pPr>
            <w:r w:rsidRPr="00972C7B">
              <w:rPr>
                <w:rFonts w:cs="Arial"/>
              </w:rPr>
              <w:t>0.55</w:t>
            </w:r>
          </w:p>
        </w:tc>
      </w:tr>
      <w:tr w:rsidR="00972C7B" w14:paraId="1D7850D2" w14:textId="77777777" w:rsidTr="00C012F7">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1A9E57D1" w14:textId="77777777" w:rsidR="00972C7B" w:rsidRPr="00972C7B" w:rsidRDefault="00972C7B" w:rsidP="00C012F7">
            <w:pPr>
              <w:spacing w:line="360" w:lineRule="auto"/>
              <w:jc w:val="center"/>
              <w:rPr>
                <w:rFonts w:cs="Arial"/>
              </w:rPr>
            </w:pPr>
            <w:r w:rsidRPr="00972C7B">
              <w:rPr>
                <w:rFonts w:cs="Arial"/>
              </w:rPr>
              <w:t>5</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479BB648" w14:textId="77777777" w:rsidR="00972C7B" w:rsidRPr="00972C7B" w:rsidRDefault="00972C7B" w:rsidP="00C940EA">
            <w:pPr>
              <w:spacing w:line="360" w:lineRule="auto"/>
              <w:jc w:val="center"/>
              <w:rPr>
                <w:rFonts w:cs="Arial"/>
              </w:rPr>
            </w:pPr>
            <w:r w:rsidRPr="00972C7B">
              <w:rPr>
                <w:rFonts w:cs="Arial"/>
              </w:rPr>
              <w:t>3.82</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3BACBB54" w14:textId="77777777" w:rsidR="00972C7B" w:rsidRPr="00972C7B" w:rsidRDefault="00972C7B" w:rsidP="00C940EA">
            <w:pPr>
              <w:spacing w:line="360" w:lineRule="auto"/>
              <w:jc w:val="center"/>
              <w:rPr>
                <w:rFonts w:cs="Arial"/>
              </w:rPr>
            </w:pPr>
            <w:r w:rsidRPr="00972C7B">
              <w:rPr>
                <w:rFonts w:cs="Arial"/>
              </w:rPr>
              <w:t>1.11</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6C9B50D1" w14:textId="77777777" w:rsidR="00972C7B" w:rsidRPr="00972C7B" w:rsidRDefault="00972C7B" w:rsidP="00C940EA">
            <w:pPr>
              <w:spacing w:line="360" w:lineRule="auto"/>
              <w:jc w:val="center"/>
              <w:rPr>
                <w:rFonts w:cs="Arial"/>
              </w:rPr>
            </w:pPr>
            <w:r w:rsidRPr="00972C7B">
              <w:rPr>
                <w:rFonts w:cs="Arial"/>
              </w:rPr>
              <w:t>0.39</w:t>
            </w:r>
          </w:p>
        </w:tc>
      </w:tr>
      <w:tr w:rsidR="00972C7B" w14:paraId="4D06AA2B" w14:textId="77777777" w:rsidTr="00C012F7">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2BC15B89" w14:textId="77777777" w:rsidR="00972C7B" w:rsidRPr="00972C7B" w:rsidRDefault="00972C7B" w:rsidP="00C012F7">
            <w:pPr>
              <w:spacing w:line="360" w:lineRule="auto"/>
              <w:jc w:val="center"/>
              <w:rPr>
                <w:rFonts w:cs="Arial"/>
              </w:rPr>
            </w:pPr>
            <w:r w:rsidRPr="00972C7B">
              <w:rPr>
                <w:rFonts w:cs="Arial"/>
              </w:rPr>
              <w:t>6</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33E1690B" w14:textId="77777777" w:rsidR="00972C7B" w:rsidRPr="00972C7B" w:rsidRDefault="00972C7B" w:rsidP="00C940EA">
            <w:pPr>
              <w:spacing w:line="360" w:lineRule="auto"/>
              <w:jc w:val="center"/>
              <w:rPr>
                <w:rFonts w:cs="Arial"/>
              </w:rPr>
            </w:pPr>
            <w:r w:rsidRPr="00972C7B">
              <w:rPr>
                <w:rFonts w:cs="Arial"/>
              </w:rPr>
              <w:t>4.60</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69878F67" w14:textId="77777777" w:rsidR="00972C7B" w:rsidRPr="00972C7B" w:rsidRDefault="00972C7B" w:rsidP="00C940EA">
            <w:pPr>
              <w:spacing w:line="360" w:lineRule="auto"/>
              <w:jc w:val="center"/>
              <w:rPr>
                <w:rFonts w:cs="Arial"/>
              </w:rPr>
            </w:pPr>
            <w:r w:rsidRPr="00972C7B">
              <w:rPr>
                <w:rFonts w:cs="Arial"/>
              </w:rPr>
              <w:t>2.11</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10955C68" w14:textId="77777777" w:rsidR="00972C7B" w:rsidRPr="00972C7B" w:rsidRDefault="00972C7B" w:rsidP="00C940EA">
            <w:pPr>
              <w:spacing w:line="360" w:lineRule="auto"/>
              <w:jc w:val="center"/>
              <w:rPr>
                <w:rFonts w:cs="Arial"/>
              </w:rPr>
            </w:pPr>
            <w:r w:rsidRPr="00972C7B">
              <w:rPr>
                <w:rFonts w:cs="Arial"/>
              </w:rPr>
              <w:t>0.32</w:t>
            </w:r>
          </w:p>
        </w:tc>
      </w:tr>
      <w:tr w:rsidR="00972C7B" w14:paraId="336B8CF4" w14:textId="77777777" w:rsidTr="00C012F7">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13BB09CB" w14:textId="77777777" w:rsidR="00972C7B" w:rsidRPr="00972C7B" w:rsidRDefault="00972C7B" w:rsidP="00C012F7">
            <w:pPr>
              <w:spacing w:line="360" w:lineRule="auto"/>
              <w:jc w:val="center"/>
              <w:rPr>
                <w:rFonts w:cs="Arial"/>
              </w:rPr>
            </w:pPr>
            <w:r w:rsidRPr="00972C7B">
              <w:rPr>
                <w:rFonts w:cs="Arial"/>
              </w:rPr>
              <w:t>7</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09735FE1" w14:textId="77777777" w:rsidR="00972C7B" w:rsidRPr="00972C7B" w:rsidRDefault="00972C7B" w:rsidP="00C940EA">
            <w:pPr>
              <w:spacing w:line="360" w:lineRule="auto"/>
              <w:jc w:val="center"/>
              <w:rPr>
                <w:rFonts w:cs="Arial"/>
              </w:rPr>
            </w:pPr>
            <w:r w:rsidRPr="00972C7B">
              <w:rPr>
                <w:rFonts w:cs="Arial"/>
              </w:rPr>
              <w:t>4.44</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2A31F7E2" w14:textId="77777777" w:rsidR="00972C7B" w:rsidRPr="00972C7B" w:rsidRDefault="00972C7B" w:rsidP="00C940EA">
            <w:pPr>
              <w:spacing w:line="360" w:lineRule="auto"/>
              <w:jc w:val="center"/>
              <w:rPr>
                <w:rFonts w:cs="Arial"/>
              </w:rPr>
            </w:pPr>
            <w:r w:rsidRPr="00972C7B">
              <w:rPr>
                <w:rFonts w:cs="Arial"/>
              </w:rPr>
              <w:t>1.57</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59FF54F8" w14:textId="77777777" w:rsidR="00972C7B" w:rsidRPr="00972C7B" w:rsidRDefault="00972C7B" w:rsidP="00C940EA">
            <w:pPr>
              <w:spacing w:line="360" w:lineRule="auto"/>
              <w:jc w:val="center"/>
              <w:rPr>
                <w:rFonts w:cs="Arial"/>
              </w:rPr>
            </w:pPr>
            <w:r w:rsidRPr="00972C7B">
              <w:rPr>
                <w:rFonts w:cs="Arial"/>
              </w:rPr>
              <w:t>0.75</w:t>
            </w:r>
          </w:p>
        </w:tc>
      </w:tr>
      <w:tr w:rsidR="00972C7B" w14:paraId="75F1D425" w14:textId="77777777" w:rsidTr="00C012F7">
        <w:trPr>
          <w:trHeight w:val="91"/>
        </w:trPr>
        <w:tc>
          <w:tcPr>
            <w:tcW w:w="1205"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400B44D5" w14:textId="77777777" w:rsidR="00972C7B" w:rsidRPr="00972C7B" w:rsidRDefault="00972C7B" w:rsidP="00C012F7">
            <w:pPr>
              <w:spacing w:line="360" w:lineRule="auto"/>
              <w:jc w:val="center"/>
              <w:rPr>
                <w:rFonts w:cs="Arial"/>
              </w:rPr>
            </w:pPr>
            <w:r w:rsidRPr="00972C7B">
              <w:rPr>
                <w:rFonts w:cs="Arial"/>
              </w:rPr>
              <w:t>8</w:t>
            </w:r>
          </w:p>
        </w:tc>
        <w:tc>
          <w:tcPr>
            <w:tcW w:w="2277"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0B5C7134" w14:textId="77777777" w:rsidR="00972C7B" w:rsidRPr="00972C7B" w:rsidRDefault="00972C7B" w:rsidP="00C940EA">
            <w:pPr>
              <w:spacing w:line="360" w:lineRule="auto"/>
              <w:jc w:val="center"/>
              <w:rPr>
                <w:rFonts w:cs="Arial"/>
              </w:rPr>
            </w:pPr>
            <w:r w:rsidRPr="00972C7B">
              <w:rPr>
                <w:rFonts w:cs="Arial"/>
              </w:rPr>
              <w:t>3.86</w:t>
            </w:r>
          </w:p>
        </w:tc>
        <w:tc>
          <w:tcPr>
            <w:tcW w:w="3015"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746F98DA" w14:textId="77777777" w:rsidR="00972C7B" w:rsidRPr="00972C7B" w:rsidRDefault="00972C7B" w:rsidP="00C940EA">
            <w:pPr>
              <w:spacing w:line="360" w:lineRule="auto"/>
              <w:jc w:val="center"/>
              <w:rPr>
                <w:rFonts w:cs="Arial"/>
              </w:rPr>
            </w:pPr>
            <w:r w:rsidRPr="00972C7B">
              <w:rPr>
                <w:rFonts w:cs="Arial"/>
              </w:rPr>
              <w:t>1.58</w:t>
            </w:r>
          </w:p>
        </w:tc>
        <w:tc>
          <w:tcPr>
            <w:tcW w:w="2647"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7847CF8A" w14:textId="77777777" w:rsidR="00972C7B" w:rsidRPr="00972C7B" w:rsidRDefault="00972C7B" w:rsidP="00C940EA">
            <w:pPr>
              <w:spacing w:line="360" w:lineRule="auto"/>
              <w:jc w:val="center"/>
              <w:rPr>
                <w:rFonts w:cs="Arial"/>
              </w:rPr>
            </w:pPr>
            <w:r w:rsidRPr="00972C7B">
              <w:rPr>
                <w:rFonts w:cs="Arial"/>
              </w:rPr>
              <w:t>0.32</w:t>
            </w:r>
          </w:p>
        </w:tc>
      </w:tr>
    </w:tbl>
    <w:p w14:paraId="596488C0" w14:textId="77777777" w:rsidR="00972C7B" w:rsidRDefault="00972C7B" w:rsidP="00C940EA">
      <w:pPr>
        <w:spacing w:line="360" w:lineRule="auto"/>
        <w:jc w:val="both"/>
      </w:pPr>
    </w:p>
    <w:p w14:paraId="00DF0A97" w14:textId="77777777" w:rsidR="00B94355" w:rsidRDefault="00B94355" w:rsidP="00C940EA">
      <w:pPr>
        <w:spacing w:line="360" w:lineRule="auto"/>
      </w:pPr>
    </w:p>
    <w:p w14:paraId="07A5F85C" w14:textId="77777777" w:rsidR="00B94355" w:rsidRDefault="00B94355" w:rsidP="00C940EA">
      <w:pPr>
        <w:pStyle w:val="Heading1"/>
        <w:spacing w:line="360" w:lineRule="auto"/>
      </w:pPr>
      <w:r>
        <w:br w:type="page"/>
      </w:r>
      <w:commentRangeStart w:id="272"/>
      <w:r>
        <w:lastRenderedPageBreak/>
        <w:t>figure</w:t>
      </w:r>
      <w:r w:rsidR="009C79CA">
        <w:t xml:space="preserve"> LEGEND</w:t>
      </w:r>
      <w:r>
        <w:t>s</w:t>
      </w:r>
      <w:commentRangeEnd w:id="272"/>
      <w:r w:rsidR="00E236D6">
        <w:rPr>
          <w:rStyle w:val="CommentReference"/>
          <w:rFonts w:cs="Times New Roman"/>
          <w:b w:val="0"/>
          <w:bCs w:val="0"/>
          <w:caps w:val="0"/>
          <w:kern w:val="0"/>
        </w:rPr>
        <w:commentReference w:id="272"/>
      </w:r>
    </w:p>
    <w:p w14:paraId="05358910" w14:textId="25DB2D21" w:rsidR="00AE0DDE" w:rsidRDefault="00CD275A" w:rsidP="00C940EA">
      <w:pPr>
        <w:spacing w:line="360" w:lineRule="auto"/>
        <w:rPr>
          <w:rFonts w:eastAsia="Georgia" w:hAnsi="Georgia" w:cs="Georgia"/>
        </w:rPr>
      </w:pPr>
      <w:r>
        <w:rPr>
          <w:b/>
          <w:bCs/>
        </w:rPr>
        <w:t>F</w:t>
      </w:r>
      <w:ins w:id="273" w:author="Dena McWain" w:date="2016-01-29T12:21:00Z">
        <w:r w:rsidR="0003322F">
          <w:rPr>
            <w:b/>
            <w:bCs/>
          </w:rPr>
          <w:t>igure</w:t>
        </w:r>
      </w:ins>
      <w:del w:id="274" w:author="Dena McWain" w:date="2016-01-29T12:21:00Z">
        <w:r w:rsidDel="0003322F">
          <w:rPr>
            <w:b/>
            <w:bCs/>
          </w:rPr>
          <w:delText>IG</w:delText>
        </w:r>
      </w:del>
      <w:r w:rsidR="00AE0DDE">
        <w:rPr>
          <w:b/>
          <w:bCs/>
        </w:rPr>
        <w:t xml:space="preserve"> 1</w:t>
      </w:r>
      <w:r>
        <w:rPr>
          <w:b/>
          <w:bCs/>
        </w:rPr>
        <w:t>.</w:t>
      </w:r>
      <w:r w:rsidR="00BA07A3">
        <w:rPr>
          <w:b/>
          <w:bCs/>
        </w:rPr>
        <w:t xml:space="preserve"> </w:t>
      </w:r>
      <w:r w:rsidR="00AE0DDE">
        <w:t xml:space="preserve">Multivariate template construction using both </w:t>
      </w:r>
      <w:r w:rsidR="00501B3C" w:rsidRPr="00C012F7">
        <w:rPr>
          <w:vertAlign w:val="superscript"/>
        </w:rPr>
        <w:t>3</w:t>
      </w:r>
      <w:r w:rsidR="00AE0DDE">
        <w:t xml:space="preserve">He and </w:t>
      </w:r>
      <w:r w:rsidR="00501B3C" w:rsidRPr="00C012F7">
        <w:rPr>
          <w:vertAlign w:val="superscript"/>
        </w:rPr>
        <w:t>1</w:t>
      </w:r>
      <w:r w:rsidR="00AE0DDE">
        <w:t>H images.</w:t>
      </w:r>
      <w:r w:rsidR="00BA07A3">
        <w:t xml:space="preserve"> </w:t>
      </w:r>
      <w:r w:rsidR="00AE0DDE">
        <w:t xml:space="preserve">To create a normalized </w:t>
      </w:r>
      <w:r w:rsidR="00050D3E">
        <w:t>patient</w:t>
      </w:r>
      <w:r w:rsidR="00AE0DDE">
        <w:t xml:space="preserve">-specific space for statistical analysis of the longitudinal data, a template </w:t>
      </w:r>
      <w:r w:rsidR="00501B3C">
        <w:t xml:space="preserve">was </w:t>
      </w:r>
      <w:r w:rsidR="00AE0DDE">
        <w:t xml:space="preserve">created from the </w:t>
      </w:r>
      <w:r w:rsidR="00501B3C" w:rsidRPr="00C012F7">
        <w:rPr>
          <w:vertAlign w:val="superscript"/>
        </w:rPr>
        <w:t>3</w:t>
      </w:r>
      <w:r w:rsidR="00AE0DDE">
        <w:t xml:space="preserve">He and </w:t>
      </w:r>
      <w:r w:rsidR="00501B3C" w:rsidRPr="00C012F7">
        <w:rPr>
          <w:vertAlign w:val="superscript"/>
        </w:rPr>
        <w:t>1</w:t>
      </w:r>
      <w:r w:rsidR="00AE0DDE">
        <w:t xml:space="preserve">H data from each of the </w:t>
      </w:r>
      <w:r w:rsidR="00501B3C">
        <w:t xml:space="preserve">5 </w:t>
      </w:r>
      <w:r w:rsidR="00AE0DDE">
        <w:t xml:space="preserve">time points. </w:t>
      </w:r>
      <w:r w:rsidR="00A71849">
        <w:t xml:space="preserve">Aligned </w:t>
      </w:r>
      <w:r w:rsidR="00AE0DDE">
        <w:t>results</w:t>
      </w:r>
      <w:r w:rsidR="00A71849">
        <w:t xml:space="preserve"> are shown</w:t>
      </w:r>
      <w:r w:rsidR="00AE0DDE">
        <w:t xml:space="preserve"> of the simultaneous acquisition by </w:t>
      </w:r>
      <w:r w:rsidR="00A71849">
        <w:t xml:space="preserve">superimposing </w:t>
      </w:r>
      <w:r w:rsidR="00AE0DDE">
        <w:t>the faux</w:t>
      </w:r>
      <w:r w:rsidR="00E11F0E">
        <w:t xml:space="preserve"> </w:t>
      </w:r>
      <w:r w:rsidR="00AE0DDE">
        <w:t>color</w:t>
      </w:r>
      <w:r w:rsidR="00A174A6">
        <w:t>-</w:t>
      </w:r>
      <w:r w:rsidR="00AE0DDE">
        <w:t xml:space="preserve">rendered </w:t>
      </w:r>
      <w:r w:rsidR="00AE0DDE" w:rsidRPr="00C012F7">
        <w:rPr>
          <w:vertAlign w:val="superscript"/>
        </w:rPr>
        <w:t>3</w:t>
      </w:r>
      <w:r w:rsidR="00AE0DDE">
        <w:t>He image</w:t>
      </w:r>
      <w:r w:rsidR="00BA07A3">
        <w:t xml:space="preserve"> </w:t>
      </w:r>
      <w:r w:rsidR="00AE0DDE">
        <w:t xml:space="preserve">over the grayscale </w:t>
      </w:r>
      <w:r w:rsidR="00501B3C" w:rsidRPr="00C012F7">
        <w:rPr>
          <w:vertAlign w:val="superscript"/>
        </w:rPr>
        <w:t>1</w:t>
      </w:r>
      <w:r w:rsidR="00AE0DDE">
        <w:t>H image.</w:t>
      </w:r>
      <w:r w:rsidR="00BA07A3">
        <w:t xml:space="preserve"> </w:t>
      </w:r>
      <w:r w:rsidR="00AE0DDE">
        <w:t xml:space="preserve">The template </w:t>
      </w:r>
      <w:r w:rsidR="00E11F0E">
        <w:t>wa</w:t>
      </w:r>
      <w:r w:rsidR="00AE0DDE">
        <w:t xml:space="preserve">s </w:t>
      </w:r>
      <w:r w:rsidR="002E7B8B">
        <w:t xml:space="preserve">created </w:t>
      </w:r>
      <w:r w:rsidR="00AE0DDE">
        <w:t>iteratively where</w:t>
      </w:r>
      <w:r w:rsidR="00501B3C">
        <w:t>in</w:t>
      </w:r>
      <w:r w:rsidR="00AE0DDE">
        <w:t xml:space="preserve"> the algorithm alternate</w:t>
      </w:r>
      <w:r w:rsidR="00E11F0E">
        <w:t>d</w:t>
      </w:r>
      <w:r w:rsidR="00AE0DDE">
        <w:t xml:space="preserve"> between averaging the registered images then registering each time point to the average image (</w:t>
      </w:r>
      <w:proofErr w:type="spellStart"/>
      <w:r w:rsidR="00AE0DDE">
        <w:t>i</w:t>
      </w:r>
      <w:del w:id="275" w:author="Dena McWain" w:date="2016-01-29T12:23:00Z">
        <w:r w:rsidR="00AE0DDE" w:rsidDel="0003322F">
          <w:delText>.</w:delText>
        </w:r>
      </w:del>
      <w:r w:rsidR="00AE0DDE">
        <w:t>e</w:t>
      </w:r>
      <w:proofErr w:type="spellEnd"/>
      <w:del w:id="276" w:author="Dena McWain" w:date="2016-01-29T12:23:00Z">
        <w:r w:rsidR="00AE0DDE" w:rsidDel="0003322F">
          <w:delText>.</w:delText>
        </w:r>
      </w:del>
      <w:r w:rsidR="00501B3C">
        <w:t>,</w:t>
      </w:r>
      <w:r w:rsidR="00AE0DDE">
        <w:t xml:space="preserve"> template estimate).</w:t>
      </w:r>
    </w:p>
    <w:p w14:paraId="71D7ED29" w14:textId="77777777" w:rsidR="00AE0DDE" w:rsidRDefault="00AE0DDE" w:rsidP="00C940EA">
      <w:pPr>
        <w:spacing w:line="360" w:lineRule="auto"/>
        <w:rPr>
          <w:rFonts w:eastAsia="Georgia" w:hAnsi="Georgia" w:cs="Georgia"/>
        </w:rPr>
      </w:pPr>
    </w:p>
    <w:p w14:paraId="03B224E3" w14:textId="4849829C" w:rsidR="00AE0DDE" w:rsidRDefault="00CD275A" w:rsidP="00C940EA">
      <w:pPr>
        <w:spacing w:line="360" w:lineRule="auto"/>
        <w:rPr>
          <w:rFonts w:eastAsia="Georgia" w:hAnsi="Georgia" w:cs="Georgia"/>
        </w:rPr>
      </w:pPr>
      <w:r>
        <w:rPr>
          <w:b/>
          <w:bCs/>
        </w:rPr>
        <w:t>F</w:t>
      </w:r>
      <w:ins w:id="277" w:author="Dena McWain" w:date="2016-01-29T12:22:00Z">
        <w:r w:rsidR="0003322F">
          <w:rPr>
            <w:b/>
            <w:bCs/>
          </w:rPr>
          <w:t>igure</w:t>
        </w:r>
      </w:ins>
      <w:del w:id="278" w:author="Dena McWain" w:date="2016-01-29T12:22:00Z">
        <w:r w:rsidDel="0003322F">
          <w:rPr>
            <w:b/>
            <w:bCs/>
          </w:rPr>
          <w:delText>IG</w:delText>
        </w:r>
      </w:del>
      <w:r>
        <w:rPr>
          <w:b/>
          <w:bCs/>
        </w:rPr>
        <w:t xml:space="preserve"> </w:t>
      </w:r>
      <w:r w:rsidR="00AE0DDE">
        <w:rPr>
          <w:b/>
          <w:bCs/>
        </w:rPr>
        <w:t>2</w:t>
      </w:r>
      <w:r>
        <w:rPr>
          <w:b/>
          <w:bCs/>
        </w:rPr>
        <w:t>.</w:t>
      </w:r>
      <w:r w:rsidR="00BA07A3">
        <w:t xml:space="preserve"> </w:t>
      </w:r>
      <w:r w:rsidR="00A174A6">
        <w:t>Four-dimensional</w:t>
      </w:r>
      <w:r w:rsidR="00AE0DDE">
        <w:t xml:space="preserve"> </w:t>
      </w:r>
      <w:ins w:id="279" w:author="Infusion Communications" w:date="2016-01-29T16:28:00Z">
        <w:r w:rsidR="00A41886">
          <w:t>(4-D)</w:t>
        </w:r>
      </w:ins>
      <w:ins w:id="280" w:author="Infusion Communications" w:date="2016-01-29T16:46:00Z">
        <w:r w:rsidR="00C42BA8">
          <w:t xml:space="preserve"> </w:t>
        </w:r>
      </w:ins>
      <w:r w:rsidR="00AE0DDE">
        <w:t>segmentation of the aligned 3</w:t>
      </w:r>
      <w:ins w:id="281" w:author="Dena McWain" w:date="2016-01-29T14:22:00Z">
        <w:r w:rsidR="004F33AC">
          <w:t>-</w:t>
        </w:r>
      </w:ins>
      <w:r w:rsidR="00AE0DDE">
        <w:t>D image volumes.</w:t>
      </w:r>
      <w:r w:rsidR="00BA07A3">
        <w:t xml:space="preserve"> </w:t>
      </w:r>
      <w:r w:rsidR="00AE0DDE">
        <w:t xml:space="preserve">After N4 inhomogeneity correction </w:t>
      </w:r>
      <w:r w:rsidR="00A174A6">
        <w:t xml:space="preserve">was </w:t>
      </w:r>
      <w:r w:rsidR="00AE0DDE">
        <w:t xml:space="preserve">applied to the </w:t>
      </w:r>
      <w:r w:rsidR="00A174A6">
        <w:t xml:space="preserve">5 </w:t>
      </w:r>
      <w:r w:rsidR="00AE0DDE">
        <w:t>time point image volumes, each of the corrected 3</w:t>
      </w:r>
      <w:ins w:id="282" w:author="Dena McWain" w:date="2016-01-29T14:23:00Z">
        <w:r w:rsidR="004F33AC">
          <w:t>-</w:t>
        </w:r>
      </w:ins>
      <w:r w:rsidR="00AE0DDE">
        <w:t xml:space="preserve">D images from time points </w:t>
      </w:r>
      <w:r w:rsidR="00A174A6">
        <w:t xml:space="preserve">2 </w:t>
      </w:r>
      <w:r w:rsidR="00AE0DDE">
        <w:t xml:space="preserve">through </w:t>
      </w:r>
      <w:r w:rsidR="00A174A6">
        <w:t xml:space="preserve">5 were </w:t>
      </w:r>
      <w:r w:rsidR="00AE0DDE">
        <w:t>intensity normalized to the first time point.</w:t>
      </w:r>
      <w:r w:rsidR="00BA07A3">
        <w:t xml:space="preserve"> </w:t>
      </w:r>
      <w:r w:rsidR="00AE0DDE">
        <w:t xml:space="preserve">The </w:t>
      </w:r>
      <w:r w:rsidR="00A174A6">
        <w:t xml:space="preserve">5 </w:t>
      </w:r>
      <w:r w:rsidR="00AE0DDE">
        <w:t>resulting corrected and normalized 3</w:t>
      </w:r>
      <w:ins w:id="283" w:author="Dena McWain" w:date="2016-01-29T14:23:00Z">
        <w:r w:rsidR="004F33AC">
          <w:t>-</w:t>
        </w:r>
      </w:ins>
      <w:r w:rsidR="00AE0DDE">
        <w:t xml:space="preserve">D images </w:t>
      </w:r>
      <w:r w:rsidR="00A174A6">
        <w:t xml:space="preserve">were </w:t>
      </w:r>
      <w:r w:rsidR="002E7B8B">
        <w:t xml:space="preserve">subsequently </w:t>
      </w:r>
      <w:r w:rsidR="00AE0DDE">
        <w:t>collated into a single</w:t>
      </w:r>
      <w:r w:rsidR="00A174A6">
        <w:t>,</w:t>
      </w:r>
      <w:r w:rsidR="00AE0DDE">
        <w:t xml:space="preserve"> 4</w:t>
      </w:r>
      <w:ins w:id="284" w:author="Dena McWain" w:date="2016-01-29T14:21:00Z">
        <w:r w:rsidR="004F33AC">
          <w:t>-</w:t>
        </w:r>
      </w:ins>
      <w:r w:rsidR="00AE0DDE">
        <w:t xml:space="preserve">D </w:t>
      </w:r>
      <w:proofErr w:type="spellStart"/>
      <w:r w:rsidR="00AE0DDE">
        <w:t>spatio</w:t>
      </w:r>
      <w:proofErr w:type="spellEnd"/>
      <w:r w:rsidR="00AE0DDE">
        <w:t>-temporal image</w:t>
      </w:r>
      <w:r w:rsidR="00A174A6">
        <w:t>,</w:t>
      </w:r>
      <w:r w:rsidR="00AE0DDE">
        <w:t xml:space="preserve"> which </w:t>
      </w:r>
      <w:r w:rsidR="00A174A6">
        <w:t xml:space="preserve">was </w:t>
      </w:r>
      <w:r w:rsidR="00AE0DDE">
        <w:t xml:space="preserve">segmented </w:t>
      </w:r>
      <w:r w:rsidR="002E7B8B">
        <w:t xml:space="preserve">into 4 classes </w:t>
      </w:r>
      <w:r w:rsidR="00AE0DDE">
        <w:t>using Atropos.</w:t>
      </w:r>
      <w:ins w:id="285" w:author="Infusion Communications" w:date="2016-01-29T16:44:00Z">
        <w:r w:rsidR="00C42BA8">
          <w:t xml:space="preserve"> Time point (t).</w:t>
        </w:r>
      </w:ins>
    </w:p>
    <w:p w14:paraId="643DD262" w14:textId="77777777" w:rsidR="00AE0DDE" w:rsidRDefault="00AE0DDE" w:rsidP="00C940EA">
      <w:pPr>
        <w:spacing w:line="360" w:lineRule="auto"/>
        <w:rPr>
          <w:rFonts w:eastAsia="Georgia" w:hAnsi="Georgia" w:cs="Georgia"/>
          <w:b/>
          <w:bCs/>
        </w:rPr>
      </w:pPr>
    </w:p>
    <w:p w14:paraId="32BCE31A" w14:textId="09BA39D6" w:rsidR="00AE0DDE" w:rsidRDefault="00CD275A" w:rsidP="00C940EA">
      <w:pPr>
        <w:spacing w:line="360" w:lineRule="auto"/>
        <w:rPr>
          <w:rFonts w:eastAsia="Georgia" w:hAnsi="Georgia" w:cs="Georgia"/>
        </w:rPr>
      </w:pPr>
      <w:r>
        <w:rPr>
          <w:b/>
          <w:bCs/>
        </w:rPr>
        <w:t>F</w:t>
      </w:r>
      <w:ins w:id="286" w:author="Dena McWain" w:date="2016-01-29T12:22:00Z">
        <w:r w:rsidR="0003322F">
          <w:rPr>
            <w:b/>
            <w:bCs/>
          </w:rPr>
          <w:t>igure</w:t>
        </w:r>
      </w:ins>
      <w:del w:id="287" w:author="Dena McWain" w:date="2016-01-29T12:22:00Z">
        <w:r w:rsidDel="0003322F">
          <w:rPr>
            <w:b/>
            <w:bCs/>
          </w:rPr>
          <w:delText>IG</w:delText>
        </w:r>
      </w:del>
      <w:r w:rsidR="00AE0DDE">
        <w:rPr>
          <w:b/>
          <w:bCs/>
        </w:rPr>
        <w:t xml:space="preserve"> 3</w:t>
      </w:r>
      <w:r>
        <w:rPr>
          <w:b/>
          <w:bCs/>
        </w:rPr>
        <w:t>.</w:t>
      </w:r>
      <w:r w:rsidR="00BA07A3">
        <w:t xml:space="preserve"> </w:t>
      </w:r>
      <w:proofErr w:type="spellStart"/>
      <w:r w:rsidR="00AE0DDE">
        <w:t>Voxelwise</w:t>
      </w:r>
      <w:proofErr w:type="spellEnd"/>
      <w:r w:rsidR="00AE0DDE">
        <w:t xml:space="preserve"> regression analysis to determine image-based response to treatment.</w:t>
      </w:r>
      <w:r w:rsidR="00BA07A3">
        <w:t xml:space="preserve"> </w:t>
      </w:r>
      <w:r w:rsidR="00AE0DDE">
        <w:t xml:space="preserve">Treatment </w:t>
      </w:r>
      <w:r w:rsidR="00AE0DDE" w:rsidRPr="00C012F7">
        <w:rPr>
          <w:rFonts w:cs="Arial"/>
        </w:rPr>
        <w:t>effects</w:t>
      </w:r>
      <w:r w:rsidR="00AE0DDE" w:rsidRPr="00CD03FD">
        <w:rPr>
          <w:rFonts w:cs="Arial"/>
        </w:rPr>
        <w:t xml:space="preserve"> </w:t>
      </w:r>
      <w:r w:rsidR="00AE0DDE">
        <w:t>are expected to follow the simplified treatment hypothesis illustrated with the dashed blue line in the plot on the right.</w:t>
      </w:r>
      <w:r w:rsidR="00BA07A3">
        <w:t xml:space="preserve"> </w:t>
      </w:r>
      <w:r w:rsidR="00AE0DDE">
        <w:t xml:space="preserve">To explore how the longitudinal change in expected ventilation follows this treatment hypothesis with image data, </w:t>
      </w:r>
      <w:del w:id="288" w:author="Dena McWain" w:date="2016-01-29T12:24:00Z">
        <w:r w:rsidR="00AE0DDE" w:rsidDel="0003322F">
          <w:delText xml:space="preserve"> </w:delText>
        </w:r>
      </w:del>
      <w:r w:rsidR="00AE0DDE">
        <w:t xml:space="preserve">the aligned expected ventilation maps </w:t>
      </w:r>
      <w:r w:rsidR="002E7B8B">
        <w:t xml:space="preserve">were smoothed </w:t>
      </w:r>
      <w:r w:rsidR="00AE0DDE">
        <w:t xml:space="preserve">(to account for potential </w:t>
      </w:r>
      <w:proofErr w:type="spellStart"/>
      <w:r w:rsidR="00AE0DDE">
        <w:t>voxelwise</w:t>
      </w:r>
      <w:proofErr w:type="spellEnd"/>
      <w:r w:rsidR="00AE0DDE">
        <w:t xml:space="preserve"> misalignments)</w:t>
      </w:r>
      <w:ins w:id="289" w:author="Dena McWain" w:date="2016-01-29T12:24:00Z">
        <w:r w:rsidR="0003322F">
          <w:t>,</w:t>
        </w:r>
      </w:ins>
      <w:r w:rsidR="00AE0DDE">
        <w:t xml:space="preserve"> and </w:t>
      </w:r>
      <w:r w:rsidR="00101E25">
        <w:t>regression of</w:t>
      </w:r>
      <w:r w:rsidR="00AE0DDE">
        <w:t xml:space="preserve"> </w:t>
      </w:r>
      <w:proofErr w:type="spellStart"/>
      <w:r w:rsidR="00AE0DDE">
        <w:t>voxelwise</w:t>
      </w:r>
      <w:proofErr w:type="spellEnd"/>
      <w:r w:rsidR="00AE0DDE">
        <w:t xml:space="preserve"> intensities with the simplified treatment hypothesis</w:t>
      </w:r>
      <w:r w:rsidR="00101E25">
        <w:t xml:space="preserve"> </w:t>
      </w:r>
      <w:del w:id="290" w:author="Dena McWain" w:date="2016-01-29T12:25:00Z">
        <w:r w:rsidR="00101E25" w:rsidDel="0003322F">
          <w:delText xml:space="preserve">were </w:delText>
        </w:r>
      </w:del>
      <w:ins w:id="291" w:author="Dena McWain" w:date="2016-01-29T12:25:00Z">
        <w:r w:rsidR="0003322F">
          <w:t xml:space="preserve">was </w:t>
        </w:r>
      </w:ins>
      <w:r w:rsidR="00101E25">
        <w:t>quantified</w:t>
      </w:r>
      <w:r w:rsidR="00AE0DDE">
        <w:t>.</w:t>
      </w:r>
      <w:ins w:id="292" w:author="Infusion Communications" w:date="2016-01-29T16:44:00Z">
        <w:r w:rsidR="00C42BA8">
          <w:t xml:space="preserve"> Time point (t).</w:t>
        </w:r>
      </w:ins>
    </w:p>
    <w:p w14:paraId="13612CB2" w14:textId="77777777" w:rsidR="00AE0DDE" w:rsidRDefault="00AE0DDE" w:rsidP="00C940EA">
      <w:pPr>
        <w:spacing w:line="360" w:lineRule="auto"/>
        <w:rPr>
          <w:rFonts w:eastAsia="Georgia" w:hAnsi="Georgia" w:cs="Georgia"/>
        </w:rPr>
      </w:pPr>
    </w:p>
    <w:p w14:paraId="11FC70C0" w14:textId="55B8214C" w:rsidR="00AE0DDE" w:rsidRDefault="00CD275A" w:rsidP="00C940EA">
      <w:pPr>
        <w:spacing w:line="360" w:lineRule="auto"/>
        <w:rPr>
          <w:rFonts w:eastAsia="Georgia" w:hAnsi="Georgia" w:cs="Georgia"/>
        </w:rPr>
      </w:pPr>
      <w:r>
        <w:rPr>
          <w:b/>
          <w:bCs/>
        </w:rPr>
        <w:t>F</w:t>
      </w:r>
      <w:ins w:id="293" w:author="Dena McWain" w:date="2016-01-29T12:22:00Z">
        <w:r w:rsidR="0003322F">
          <w:rPr>
            <w:b/>
            <w:bCs/>
          </w:rPr>
          <w:t>igure</w:t>
        </w:r>
      </w:ins>
      <w:del w:id="294" w:author="Dena McWain" w:date="2016-01-29T12:22:00Z">
        <w:r w:rsidDel="0003322F">
          <w:rPr>
            <w:b/>
            <w:bCs/>
          </w:rPr>
          <w:delText>IG</w:delText>
        </w:r>
      </w:del>
      <w:r w:rsidR="00AE0DDE">
        <w:rPr>
          <w:b/>
          <w:bCs/>
        </w:rPr>
        <w:t xml:space="preserve"> 4</w:t>
      </w:r>
      <w:r>
        <w:rPr>
          <w:b/>
          <w:bCs/>
        </w:rPr>
        <w:t>.</w:t>
      </w:r>
      <w:r>
        <w:t xml:space="preserve"> </w:t>
      </w:r>
      <w:r w:rsidR="00AE0DDE">
        <w:t xml:space="preserve">Signed magnitude maps for all </w:t>
      </w:r>
      <w:del w:id="295" w:author="Dena McWain" w:date="2016-01-29T12:25:00Z">
        <w:r w:rsidR="00AE0DDE" w:rsidDel="0003322F">
          <w:delText xml:space="preserve">eight </w:delText>
        </w:r>
      </w:del>
      <w:ins w:id="296" w:author="Dena McWain" w:date="2016-01-29T12:25:00Z">
        <w:r w:rsidR="0003322F">
          <w:t xml:space="preserve">8 </w:t>
        </w:r>
      </w:ins>
      <w:r w:rsidR="00050D3E">
        <w:t>patient</w:t>
      </w:r>
      <w:r w:rsidR="00AE0DDE">
        <w:t xml:space="preserve">s showing regions of significant positive (orange) and negative (blue) correlations, </w:t>
      </w:r>
      <w:proofErr w:type="spellStart"/>
      <w:r w:rsidR="00AE0DDE">
        <w:t>i</w:t>
      </w:r>
      <w:del w:id="297" w:author="Dena McWain" w:date="2016-01-29T12:25:00Z">
        <w:r w:rsidR="00AE0DDE" w:rsidDel="0003322F">
          <w:delText>.</w:delText>
        </w:r>
      </w:del>
      <w:r w:rsidR="00AE0DDE">
        <w:t>e</w:t>
      </w:r>
      <w:proofErr w:type="spellEnd"/>
      <w:del w:id="298" w:author="Dena McWain" w:date="2016-01-29T12:25:00Z">
        <w:r w:rsidR="00AE0DDE" w:rsidDel="0003322F">
          <w:delText>.</w:delText>
        </w:r>
      </w:del>
      <w:r w:rsidR="00A174A6">
        <w:t>,</w:t>
      </w:r>
      <w:r w:rsidR="00AE0DDE">
        <w:t xml:space="preserve"> regions </w:t>
      </w:r>
      <w:r w:rsidR="00A174A6">
        <w:t xml:space="preserve">that </w:t>
      </w:r>
      <w:r w:rsidR="00AE0DDE">
        <w:t xml:space="preserve">responded according to the treatment hypothesis </w:t>
      </w:r>
      <w:r w:rsidR="00A174A6">
        <w:t>appear</w:t>
      </w:r>
      <w:r w:rsidR="00AE0DDE">
        <w:t xml:space="preserve"> in orange</w:t>
      </w:r>
      <w:ins w:id="299" w:author="Dena McWain" w:date="2016-01-29T12:26:00Z">
        <w:r w:rsidR="0003322F">
          <w:t>,</w:t>
        </w:r>
      </w:ins>
      <w:r w:rsidR="00AE0DDE">
        <w:t xml:space="preserve"> whereas regions exhibiting inverse correlations </w:t>
      </w:r>
      <w:r w:rsidR="00A174A6">
        <w:t>appear</w:t>
      </w:r>
      <w:r w:rsidR="00AE0DDE">
        <w:t xml:space="preserve"> in blue.</w:t>
      </w:r>
      <w:r w:rsidR="00BA07A3">
        <w:t xml:space="preserve"> </w:t>
      </w:r>
      <w:r w:rsidR="00AE0DDE">
        <w:t xml:space="preserve">The rendered regions </w:t>
      </w:r>
      <w:r w:rsidR="00A174A6">
        <w:t>had</w:t>
      </w:r>
      <w:r w:rsidR="00AE0DDE">
        <w:t xml:space="preserve"> absolute correlation values greater than or equal to 0.5 and an effect size (</w:t>
      </w:r>
      <w:proofErr w:type="spellStart"/>
      <w:r w:rsidR="00AE0DDE">
        <w:t>i</w:t>
      </w:r>
      <w:del w:id="300" w:author="Dena McWain" w:date="2016-01-29T12:22:00Z">
        <w:r w:rsidR="00AE0DDE" w:rsidDel="0003322F">
          <w:delText>.</w:delText>
        </w:r>
      </w:del>
      <w:r w:rsidR="00AE0DDE">
        <w:t>e</w:t>
      </w:r>
      <w:proofErr w:type="spellEnd"/>
      <w:del w:id="301" w:author="Dena McWain" w:date="2016-01-29T12:22:00Z">
        <w:r w:rsidR="00AE0DDE" w:rsidDel="0003322F">
          <w:delText>.</w:delText>
        </w:r>
      </w:del>
      <w:r w:rsidR="00A174A6">
        <w:t>,</w:t>
      </w:r>
      <w:r w:rsidR="00AE0DDE">
        <w:t xml:space="preserve"> the difference in expected </w:t>
      </w:r>
      <w:commentRangeStart w:id="302"/>
      <w:r w:rsidR="00AE0DDE">
        <w:t>ventilation between days 2 and 3</w:t>
      </w:r>
      <w:commentRangeEnd w:id="302"/>
      <w:r w:rsidR="008F22A5">
        <w:rPr>
          <w:rStyle w:val="CommentReference"/>
        </w:rPr>
        <w:commentReference w:id="302"/>
      </w:r>
      <w:r w:rsidR="00AE0DDE">
        <w:t>) greater than or equal to 1.0.</w:t>
      </w:r>
    </w:p>
    <w:p w14:paraId="1C7E1F30" w14:textId="77777777" w:rsidR="00AE0DDE" w:rsidRDefault="00AE0DDE" w:rsidP="00C940EA">
      <w:pPr>
        <w:spacing w:line="360" w:lineRule="auto"/>
        <w:rPr>
          <w:rFonts w:eastAsia="Georgia" w:hAnsi="Georgia" w:cs="Georgia"/>
        </w:rPr>
      </w:pPr>
    </w:p>
    <w:p w14:paraId="2D7F3913" w14:textId="1A53F8F8" w:rsidR="00AE0DDE" w:rsidRDefault="00CD275A" w:rsidP="00C940EA">
      <w:pPr>
        <w:spacing w:line="360" w:lineRule="auto"/>
        <w:rPr>
          <w:rFonts w:eastAsia="Georgia" w:hAnsi="Georgia" w:cs="Georgia"/>
          <w:sz w:val="22"/>
          <w:szCs w:val="22"/>
        </w:rPr>
      </w:pPr>
      <w:r>
        <w:rPr>
          <w:b/>
          <w:bCs/>
        </w:rPr>
        <w:lastRenderedPageBreak/>
        <w:t>F</w:t>
      </w:r>
      <w:ins w:id="303" w:author="Dena McWain" w:date="2016-01-29T12:22:00Z">
        <w:r w:rsidR="0003322F">
          <w:rPr>
            <w:b/>
            <w:bCs/>
          </w:rPr>
          <w:t>igure</w:t>
        </w:r>
      </w:ins>
      <w:del w:id="304" w:author="Dena McWain" w:date="2016-01-29T12:22:00Z">
        <w:r w:rsidDel="0003322F">
          <w:rPr>
            <w:b/>
            <w:bCs/>
          </w:rPr>
          <w:delText>IG</w:delText>
        </w:r>
      </w:del>
      <w:r w:rsidR="00AE0DDE">
        <w:rPr>
          <w:b/>
          <w:bCs/>
        </w:rPr>
        <w:t xml:space="preserve"> 5</w:t>
      </w:r>
      <w:r>
        <w:rPr>
          <w:b/>
          <w:bCs/>
        </w:rPr>
        <w:t>.</w:t>
      </w:r>
      <w:r w:rsidR="00BA07A3">
        <w:rPr>
          <w:b/>
          <w:bCs/>
        </w:rPr>
        <w:t xml:space="preserve"> </w:t>
      </w:r>
      <w:r w:rsidR="00AE0DDE">
        <w:t xml:space="preserve">View of the left lung of </w:t>
      </w:r>
      <w:r w:rsidR="00050D3E">
        <w:t>patient</w:t>
      </w:r>
      <w:r w:rsidR="00AE0DDE">
        <w:t xml:space="preserve"> 3</w:t>
      </w:r>
      <w:r w:rsidR="00A174A6">
        <w:t>,</w:t>
      </w:r>
      <w:r w:rsidR="00AE0DDE">
        <w:t xml:space="preserve"> showing only positively correlated regions (</w:t>
      </w:r>
      <w:proofErr w:type="spellStart"/>
      <w:r w:rsidR="00AE0DDE">
        <w:t>i</w:t>
      </w:r>
      <w:del w:id="305" w:author="Dena McWain" w:date="2016-01-29T12:22:00Z">
        <w:r w:rsidR="00AE0DDE" w:rsidDel="0003322F">
          <w:delText>.</w:delText>
        </w:r>
      </w:del>
      <w:r w:rsidR="00AE0DDE">
        <w:t>e</w:t>
      </w:r>
      <w:proofErr w:type="spellEnd"/>
      <w:del w:id="306" w:author="Dena McWain" w:date="2016-01-29T12:22:00Z">
        <w:r w:rsidR="00AE0DDE" w:rsidDel="0003322F">
          <w:delText>.</w:delText>
        </w:r>
      </w:del>
      <w:r w:rsidR="00BA30A2">
        <w:t>,</w:t>
      </w:r>
      <w:r w:rsidR="00AE0DDE">
        <w:t xml:space="preserve"> regions </w:t>
      </w:r>
      <w:r w:rsidR="00BA30A2">
        <w:t xml:space="preserve">that </w:t>
      </w:r>
      <w:r w:rsidR="00AE0DDE">
        <w:t>improved with treatment).</w:t>
      </w:r>
      <w:r w:rsidR="00BA07A3">
        <w:t xml:space="preserve"> </w:t>
      </w:r>
      <w:r w:rsidR="00AE0DDE">
        <w:t xml:space="preserve">The arrows </w:t>
      </w:r>
      <w:r w:rsidR="00A174A6">
        <w:t>indicate</w:t>
      </w:r>
      <w:r w:rsidR="00AE0DDE">
        <w:t xml:space="preserve"> the lobar fissure</w:t>
      </w:r>
      <w:r w:rsidR="00BA30A2">
        <w:t>,</w:t>
      </w:r>
      <w:r w:rsidR="00AE0DDE">
        <w:t xml:space="preserve"> demonstrating a predominant upper lobe treatment effect.</w:t>
      </w:r>
    </w:p>
    <w:p w14:paraId="04BD5011" w14:textId="77777777" w:rsidR="00F67353" w:rsidRDefault="00F67353" w:rsidP="00C940EA">
      <w:pPr>
        <w:spacing w:line="360" w:lineRule="auto"/>
      </w:pPr>
    </w:p>
    <w:p w14:paraId="6DB55E8F" w14:textId="77777777" w:rsidR="00C4685F" w:rsidRDefault="00C4685F" w:rsidP="00C940EA">
      <w:pPr>
        <w:spacing w:line="360" w:lineRule="auto"/>
        <w:rPr>
          <w:highlight w:val="yellow"/>
        </w:rPr>
      </w:pPr>
    </w:p>
    <w:p w14:paraId="61F9919A" w14:textId="77777777" w:rsidR="00AE0DDE" w:rsidRDefault="00AE0DDE" w:rsidP="00C940EA">
      <w:pPr>
        <w:tabs>
          <w:tab w:val="clear" w:pos="0"/>
        </w:tabs>
        <w:spacing w:line="360" w:lineRule="auto"/>
        <w:outlineLvl w:val="9"/>
        <w:rPr>
          <w:highlight w:val="yellow"/>
        </w:rPr>
      </w:pPr>
      <w:r>
        <w:rPr>
          <w:highlight w:val="yellow"/>
        </w:rPr>
        <w:br w:type="page"/>
      </w:r>
    </w:p>
    <w:p w14:paraId="3E53B250" w14:textId="77777777" w:rsidR="00AE0DDE" w:rsidRPr="00AE0DDE" w:rsidRDefault="00AE0DDE" w:rsidP="00C940EA">
      <w:pPr>
        <w:spacing w:line="360" w:lineRule="auto"/>
        <w:rPr>
          <w:rFonts w:eastAsia="Georgia"/>
          <w:b/>
        </w:rPr>
      </w:pPr>
      <w:r w:rsidRPr="00AE0DDE">
        <w:rPr>
          <w:b/>
        </w:rPr>
        <w:lastRenderedPageBreak/>
        <w:t>FIGURES</w:t>
      </w:r>
    </w:p>
    <w:p w14:paraId="2BEC7A16" w14:textId="5E50C012" w:rsidR="00AE0DDE" w:rsidRPr="00AE0DDE" w:rsidRDefault="00AE0DDE" w:rsidP="00C940EA">
      <w:pPr>
        <w:spacing w:line="360" w:lineRule="auto"/>
        <w:rPr>
          <w:rFonts w:eastAsia="Georgia"/>
          <w:b/>
        </w:rPr>
      </w:pPr>
      <w:commentRangeStart w:id="307"/>
      <w:r w:rsidRPr="00AE0DDE">
        <w:rPr>
          <w:rFonts w:eastAsia="Georgia"/>
          <w:b/>
        </w:rPr>
        <w:t>F</w:t>
      </w:r>
      <w:ins w:id="308" w:author="Dena McWain" w:date="2016-01-29T12:26:00Z">
        <w:r w:rsidR="007017E1">
          <w:rPr>
            <w:rFonts w:eastAsia="Georgia"/>
            <w:b/>
          </w:rPr>
          <w:t>igure</w:t>
        </w:r>
      </w:ins>
      <w:del w:id="309" w:author="Dena McWain" w:date="2016-01-29T12:26:00Z">
        <w:r w:rsidR="00C71BD2" w:rsidDel="0003322F">
          <w:rPr>
            <w:rFonts w:eastAsia="Georgia"/>
            <w:b/>
          </w:rPr>
          <w:delText>IG</w:delText>
        </w:r>
      </w:del>
      <w:r w:rsidRPr="00AE0DDE">
        <w:rPr>
          <w:rFonts w:eastAsia="Georgia"/>
          <w:b/>
        </w:rPr>
        <w:t xml:space="preserve"> 1</w:t>
      </w:r>
      <w:commentRangeEnd w:id="307"/>
      <w:r w:rsidR="00233619">
        <w:rPr>
          <w:rStyle w:val="CommentReference"/>
        </w:rPr>
        <w:commentReference w:id="307"/>
      </w:r>
      <w:ins w:id="310" w:author="Dena McWain" w:date="2016-01-29T12:32:00Z">
        <w:r w:rsidR="007017E1">
          <w:rPr>
            <w:rFonts w:eastAsia="Georgia"/>
            <w:b/>
          </w:rPr>
          <w:t>.</w:t>
        </w:r>
      </w:ins>
    </w:p>
    <w:tbl>
      <w:tblPr>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856"/>
      </w:tblGrid>
      <w:tr w:rsidR="00AE0DDE" w:rsidRPr="00AE0DDE" w14:paraId="6A01A931" w14:textId="77777777" w:rsidTr="00C277B5">
        <w:trPr>
          <w:trHeight w:val="6533"/>
        </w:trPr>
        <w:tc>
          <w:tcPr>
            <w:tcW w:w="8856" w:type="dxa"/>
            <w:tcBorders>
              <w:top w:val="nil"/>
              <w:left w:val="nil"/>
              <w:bottom w:val="nil"/>
              <w:right w:val="nil"/>
            </w:tcBorders>
            <w:shd w:val="clear" w:color="auto" w:fill="auto"/>
            <w:tcMar>
              <w:top w:w="80" w:type="dxa"/>
              <w:left w:w="80" w:type="dxa"/>
              <w:bottom w:w="80" w:type="dxa"/>
              <w:right w:w="80" w:type="dxa"/>
            </w:tcMar>
          </w:tcPr>
          <w:p w14:paraId="2A145B5C" w14:textId="77777777" w:rsidR="00AE0DDE" w:rsidRPr="00AE0DDE" w:rsidRDefault="00AE0DDE" w:rsidP="00C940EA">
            <w:pPr>
              <w:spacing w:line="360" w:lineRule="auto"/>
            </w:pPr>
            <w:r w:rsidRPr="00AE0DDE">
              <w:rPr>
                <w:rFonts w:eastAsia="Georgia"/>
                <w:noProof/>
                <w:lang w:val="en-GB" w:eastAsia="en-GB"/>
              </w:rPr>
              <mc:AlternateContent>
                <mc:Choice Requires="wpg">
                  <w:drawing>
                    <wp:inline distT="0" distB="0" distL="0" distR="0" wp14:anchorId="4D3B3E30" wp14:editId="74CD940C">
                      <wp:extent cx="5486877" cy="4114800"/>
                      <wp:effectExtent l="0" t="0" r="0" b="0"/>
                      <wp:docPr id="1073741844" name="officeArt object"/>
                      <wp:cNvGraphicFramePr/>
                      <a:graphic xmlns:a="http://schemas.openxmlformats.org/drawingml/2006/main">
                        <a:graphicData uri="http://schemas.microsoft.com/office/word/2010/wordprocessingGroup">
                          <wpg:wgp>
                            <wpg:cNvGrpSpPr/>
                            <wpg:grpSpPr>
                              <a:xfrm>
                                <a:off x="0" y="0"/>
                                <a:ext cx="5486877" cy="4114800"/>
                                <a:chOff x="0" y="0"/>
                                <a:chExt cx="5486876" cy="4114800"/>
                              </a:xfrm>
                            </wpg:grpSpPr>
                            <wps:wsp>
                              <wps:cNvPr id="1073741842" name="Shape 1073741842"/>
                              <wps:cNvSpPr/>
                              <wps:spPr>
                                <a:xfrm>
                                  <a:off x="0" y="0"/>
                                  <a:ext cx="5486877" cy="4114800"/>
                                </a:xfrm>
                                <a:prstGeom prst="rect">
                                  <a:avLst/>
                                </a:prstGeom>
                                <a:solidFill>
                                  <a:srgbClr val="FFFFFF"/>
                                </a:solidFill>
                                <a:ln w="12700" cap="flat">
                                  <a:noFill/>
                                  <a:miter lim="400000"/>
                                </a:ln>
                                <a:effectLst/>
                              </wps:spPr>
                              <wps:bodyPr/>
                            </wps:wsp>
                            <pic:pic xmlns:pic="http://schemas.openxmlformats.org/drawingml/2006/picture">
                              <pic:nvPicPr>
                                <pic:cNvPr id="1073741843" name="image.png"/>
                                <pic:cNvPicPr/>
                              </pic:nvPicPr>
                              <pic:blipFill>
                                <a:blip r:embed="rId16">
                                  <a:extLst/>
                                </a:blip>
                                <a:stretch>
                                  <a:fillRect/>
                                </a:stretch>
                              </pic:blipFill>
                              <pic:spPr>
                                <a:xfrm>
                                  <a:off x="0" y="0"/>
                                  <a:ext cx="5486877" cy="4114800"/>
                                </a:xfrm>
                                <a:prstGeom prst="rect">
                                  <a:avLst/>
                                </a:prstGeom>
                                <a:ln w="12700" cap="flat">
                                  <a:noFill/>
                                  <a:miter lim="400000"/>
                                </a:ln>
                                <a:effectLst/>
                              </pic:spPr>
                            </pic:pic>
                          </wpg:wgp>
                        </a:graphicData>
                      </a:graphic>
                    </wp:inline>
                  </w:drawing>
                </mc:Choice>
                <mc:Fallback>
                  <w:pict>
                    <v:group w14:anchorId="2BA22557" id="officeArt object" o:spid="_x0000_s1026" style="width:432.05pt;height:324pt;mso-position-horizontal-relative:char;mso-position-vertical-relative:line" coordsize="54868,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">
                      <v:rect id="Shape 1073741842" o:spid="_x0000_s1027" style="position:absolute;width:54868;height:411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6CscA&#10;AADjAAAADwAAAGRycy9kb3ducmV2LnhtbERPX0vDMBB/F/wO4QRfxCWb1c66bIgi7GEvrvsAR3Nr&#10;qs2lJFnXfXsjCD7e7/+tNpPrxUghdp41zGcKBHHjTcethkP9cb8EEROywd4zabhQhM36+mqFlfFn&#10;/qRxn1qRQzhWqMGmNFRSxsaSwzjzA3Hmjj44TPkMrTQBzznc9XKh1JN02HFusDjQm6Xme39yGsrw&#10;Vbik1Hh53u7q98fajnenSevbm+n1BUSiKf2L/9xbk+er8qEs5stiAb8/Z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fugrHAAAA4wAAAA8AAAAAAAAAAAAAAAAAmAIAAGRy&#10;cy9kb3ducmV2LnhtbFBLBQYAAAAABAAEAPUAAACMAwAAAAA=&#10;" stroked="f" strokeweight="1pt">
                        <v:stroke miterlimit="4"/>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png" o:spid="_x0000_s1028" type="#_x0000_t75" style="position:absolute;width:54868;height:41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y4mHIAAAA4wAAAA8AAABkcnMvZG93bnJldi54bWxET19rwjAQfx/sO4Qb+KZp1U3pTMsUBWEg&#10;zE3w8WjOtltzKUnU+u2XgbDH+/2/RdGbVlzI+caygnSUgCAurW64UvD1uRnOQfiArLG1TApu5KHI&#10;Hx8WmGl75Q+67EMlYgj7DBXUIXSZlL6syaAf2Y44cifrDIZ4ukpqh9cYblo5TpIXabDh2FBjR6ua&#10;yp/92Shozv3quDztUt+965v7dnr9fAhKDZ76t1cQgfrwL767tzrOT2aT2TSdTyfw91MEQOa/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MuJhyAAAAOMAAAAPAAAAAAAAAAAA&#10;AAAAAJ8CAABkcnMvZG93bnJldi54bWxQSwUGAAAAAAQABAD3AAAAlAMAAAAA&#10;" strokeweight="1pt">
                        <v:stroke miterlimit="4"/>
                        <v:imagedata r:id="rId18" o:title=""/>
                      </v:shape>
                      <w10:anchorlock/>
                    </v:group>
                  </w:pict>
                </mc:Fallback>
              </mc:AlternateContent>
            </w:r>
          </w:p>
        </w:tc>
      </w:tr>
    </w:tbl>
    <w:p w14:paraId="5CC4B5A9" w14:textId="77777777" w:rsidR="00AE0DDE" w:rsidRDefault="00AE0DDE" w:rsidP="00C940EA">
      <w:pPr>
        <w:spacing w:line="360" w:lineRule="auto"/>
      </w:pPr>
      <w:r>
        <w:br w:type="page"/>
      </w:r>
    </w:p>
    <w:p w14:paraId="0179EDB7" w14:textId="6AE308AF" w:rsidR="00AE0DDE" w:rsidRPr="00C012F7" w:rsidRDefault="00AE0DDE" w:rsidP="00C940EA">
      <w:pPr>
        <w:spacing w:line="360" w:lineRule="auto"/>
        <w:rPr>
          <w:rFonts w:eastAsia="Georgia"/>
          <w:b/>
        </w:rPr>
      </w:pPr>
      <w:commentRangeStart w:id="311"/>
      <w:r>
        <w:rPr>
          <w:rFonts w:eastAsia="Georgia"/>
          <w:b/>
        </w:rPr>
        <w:lastRenderedPageBreak/>
        <w:t>F</w:t>
      </w:r>
      <w:ins w:id="312" w:author="Dena McWain" w:date="2016-01-29T12:26:00Z">
        <w:r w:rsidR="0003322F">
          <w:rPr>
            <w:rFonts w:eastAsia="Georgia"/>
            <w:b/>
          </w:rPr>
          <w:t>igure</w:t>
        </w:r>
      </w:ins>
      <w:del w:id="313" w:author="Dena McWain" w:date="2016-01-29T12:26:00Z">
        <w:r w:rsidR="00C71BD2" w:rsidDel="0003322F">
          <w:rPr>
            <w:rFonts w:eastAsia="Georgia"/>
            <w:b/>
          </w:rPr>
          <w:delText>IG</w:delText>
        </w:r>
      </w:del>
      <w:r>
        <w:rPr>
          <w:rFonts w:eastAsia="Georgia"/>
          <w:b/>
        </w:rPr>
        <w:t xml:space="preserve"> 2.</w:t>
      </w:r>
      <w:commentRangeEnd w:id="311"/>
      <w:r w:rsidR="00233619">
        <w:rPr>
          <w:rStyle w:val="CommentReference"/>
        </w:rPr>
        <w:commentReference w:id="311"/>
      </w:r>
    </w:p>
    <w:tbl>
      <w:tblPr>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856"/>
      </w:tblGrid>
      <w:tr w:rsidR="00AE0DDE" w:rsidRPr="00AE0DDE" w14:paraId="6A4A00BF" w14:textId="77777777" w:rsidTr="00C277B5">
        <w:trPr>
          <w:trHeight w:val="4372"/>
        </w:trPr>
        <w:tc>
          <w:tcPr>
            <w:tcW w:w="8856" w:type="dxa"/>
            <w:tcBorders>
              <w:top w:val="nil"/>
              <w:left w:val="nil"/>
              <w:bottom w:val="nil"/>
              <w:right w:val="nil"/>
            </w:tcBorders>
            <w:shd w:val="clear" w:color="auto" w:fill="auto"/>
            <w:tcMar>
              <w:top w:w="80" w:type="dxa"/>
              <w:left w:w="80" w:type="dxa"/>
              <w:bottom w:w="80" w:type="dxa"/>
              <w:right w:w="80" w:type="dxa"/>
            </w:tcMar>
          </w:tcPr>
          <w:p w14:paraId="3DA12660" w14:textId="77777777" w:rsidR="00AE0DDE" w:rsidRPr="00AE0DDE" w:rsidRDefault="00AE0DDE" w:rsidP="00C940EA">
            <w:pPr>
              <w:spacing w:line="360" w:lineRule="auto"/>
            </w:pPr>
            <w:r w:rsidRPr="00AE0DDE">
              <w:rPr>
                <w:noProof/>
                <w:lang w:val="en-GB" w:eastAsia="en-GB"/>
              </w:rPr>
              <mc:AlternateContent>
                <mc:Choice Requires="wpg">
                  <w:drawing>
                    <wp:inline distT="0" distB="0" distL="0" distR="0" wp14:anchorId="0DB57DAF" wp14:editId="06A356A7">
                      <wp:extent cx="5486718" cy="2743200"/>
                      <wp:effectExtent l="0" t="0" r="0" b="0"/>
                      <wp:docPr id="1073741847" name="officeArt object"/>
                      <wp:cNvGraphicFramePr/>
                      <a:graphic xmlns:a="http://schemas.openxmlformats.org/drawingml/2006/main">
                        <a:graphicData uri="http://schemas.microsoft.com/office/word/2010/wordprocessingGroup">
                          <wpg:wgp>
                            <wpg:cNvGrpSpPr/>
                            <wpg:grpSpPr>
                              <a:xfrm>
                                <a:off x="0" y="0"/>
                                <a:ext cx="5486718" cy="2743200"/>
                                <a:chOff x="0" y="0"/>
                                <a:chExt cx="5486717" cy="2743200"/>
                              </a:xfrm>
                            </wpg:grpSpPr>
                            <wps:wsp>
                              <wps:cNvPr id="1073741845" name="Shape 1073741845"/>
                              <wps:cNvSpPr/>
                              <wps:spPr>
                                <a:xfrm>
                                  <a:off x="0" y="0"/>
                                  <a:ext cx="5486718" cy="2743200"/>
                                </a:xfrm>
                                <a:prstGeom prst="rect">
                                  <a:avLst/>
                                </a:prstGeom>
                                <a:solidFill>
                                  <a:srgbClr val="FFFFFF"/>
                                </a:solidFill>
                                <a:ln w="12700" cap="flat">
                                  <a:noFill/>
                                  <a:miter lim="400000"/>
                                </a:ln>
                                <a:effectLst/>
                              </wps:spPr>
                              <wps:bodyPr/>
                            </wps:wsp>
                            <pic:pic xmlns:pic="http://schemas.openxmlformats.org/drawingml/2006/picture">
                              <pic:nvPicPr>
                                <pic:cNvPr id="1073741846" name="image.png"/>
                                <pic:cNvPicPr/>
                              </pic:nvPicPr>
                              <pic:blipFill>
                                <a:blip r:embed="rId19">
                                  <a:extLst/>
                                </a:blip>
                                <a:stretch>
                                  <a:fillRect/>
                                </a:stretch>
                              </pic:blipFill>
                              <pic:spPr>
                                <a:xfrm>
                                  <a:off x="0" y="0"/>
                                  <a:ext cx="5486718" cy="2743200"/>
                                </a:xfrm>
                                <a:prstGeom prst="rect">
                                  <a:avLst/>
                                </a:prstGeom>
                                <a:ln w="12700" cap="flat">
                                  <a:noFill/>
                                  <a:miter lim="400000"/>
                                </a:ln>
                                <a:effectLst/>
                              </pic:spPr>
                            </pic:pic>
                          </wpg:wgp>
                        </a:graphicData>
                      </a:graphic>
                    </wp:inline>
                  </w:drawing>
                </mc:Choice>
                <mc:Fallback>
                  <w:pict>
                    <v:group w14:anchorId="737F1C8C" id="officeArt object" o:spid="_x0000_s1026" style="width:432.05pt;height:3in;mso-position-horizontal-relative:char;mso-position-vertical-relative:line" coordsize="54867,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">
                      <v:rect id="Shape 1073741845" o:spid="_x0000_s1027" style="position:absolute;width:54867;height:27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YifscA&#10;AADjAAAADwAAAGRycy9kb3ducmV2LnhtbERPX0vDMBB/F/wO4QRfxCXTzm512RBF2MNeXP0AR3Nr&#10;qs2lJFnXfXsjCD7e7/+tt5PrxUghdp41zGcKBHHjTceths/6/X4JIiZkg71n0nChCNvN9dUaK+PP&#10;/EHjIbUih3CsUINNaaikjI0lh3HmB+LMHX1wmPIZWmkCnnO46+WDUk/SYce5weJAr5aa78PJaSjD&#10;V+GSUuNltdvXb4vajnenSevbm+nlGUSiKf2L/9w7k+er8rEs5stiAb8/ZQDk5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2In7HAAAA4wAAAA8AAAAAAAAAAAAAAAAAmAIAAGRy&#10;cy9kb3ducmV2LnhtbFBLBQYAAAAABAAEAPUAAACMAwAAAAA=&#10;" stroked="f" strokeweight="1pt">
                        <v:stroke miterlimit="4"/>
                      </v:rect>
                      <v:shape id="image.png" o:spid="_x0000_s1028" type="#_x0000_t75" style="position:absolute;width:54867;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UK14vFAAAA4wAAAA8AAABkcnMvZG93bnJldi54bWxET0tqwzAQ3Rd6BzGF7ho5zRcnSihNDOnS&#10;SQ4wSBPZxBoZS43t21eFQpfz/rPdD64RD+pC7VnBdJKBINbe1GwVXC/F2xpEiMgGG8+kYKQA+93z&#10;0xZz43su6XGOVqQQDjkqqGJscymDrshhmPiWOHE33zmM6eysNB32Kdw18j3LltJhzamhwpY+K9L3&#10;87dTcCzLXhe2Xnzpxcj2cGxGOhVKvb4MHxsQkYb4L/5zn0yan61mq/l0PV/C708JALn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lCteLxQAAAOMAAAAPAAAAAAAAAAAAAAAA&#10;AJ8CAABkcnMvZG93bnJldi54bWxQSwUGAAAAAAQABAD3AAAAkQMAAAAA&#10;" strokeweight="1pt">
                        <v:stroke miterlimit="4"/>
                        <v:imagedata r:id="rId20" o:title=""/>
                      </v:shape>
                      <w10:anchorlock/>
                    </v:group>
                  </w:pict>
                </mc:Fallback>
              </mc:AlternateContent>
            </w:r>
          </w:p>
        </w:tc>
      </w:tr>
    </w:tbl>
    <w:p w14:paraId="340B9CD1" w14:textId="77777777" w:rsidR="00AE0DDE" w:rsidRPr="00AE0DDE" w:rsidRDefault="00AE0DDE" w:rsidP="00C940EA">
      <w:pPr>
        <w:spacing w:line="360" w:lineRule="auto"/>
        <w:rPr>
          <w:rFonts w:eastAsia="Georgia"/>
        </w:rPr>
      </w:pPr>
    </w:p>
    <w:p w14:paraId="3C8BDA50" w14:textId="77777777" w:rsidR="00AE0DDE" w:rsidRDefault="00AE0DDE" w:rsidP="00C940EA">
      <w:pPr>
        <w:tabs>
          <w:tab w:val="clear" w:pos="0"/>
        </w:tabs>
        <w:spacing w:line="360" w:lineRule="auto"/>
        <w:outlineLvl w:val="9"/>
        <w:rPr>
          <w:rFonts w:eastAsia="Georgia"/>
          <w:b/>
        </w:rPr>
      </w:pPr>
      <w:r>
        <w:rPr>
          <w:rFonts w:eastAsia="Georgia"/>
          <w:b/>
        </w:rPr>
        <w:br w:type="page"/>
      </w:r>
    </w:p>
    <w:p w14:paraId="5C43077A" w14:textId="22D124ED" w:rsidR="00AE0DDE" w:rsidRPr="005B55E7" w:rsidRDefault="00AE0DDE" w:rsidP="00C940EA">
      <w:pPr>
        <w:spacing w:line="360" w:lineRule="auto"/>
        <w:rPr>
          <w:rFonts w:eastAsia="Georgia"/>
          <w:b/>
        </w:rPr>
      </w:pPr>
      <w:r>
        <w:rPr>
          <w:rFonts w:eastAsia="Georgia"/>
          <w:b/>
        </w:rPr>
        <w:lastRenderedPageBreak/>
        <w:t>F</w:t>
      </w:r>
      <w:ins w:id="314" w:author="Dena McWain" w:date="2016-01-29T12:27:00Z">
        <w:r w:rsidR="0003322F">
          <w:rPr>
            <w:rFonts w:eastAsia="Georgia"/>
            <w:b/>
          </w:rPr>
          <w:t>igure</w:t>
        </w:r>
      </w:ins>
      <w:del w:id="315" w:author="Dena McWain" w:date="2016-01-29T12:27:00Z">
        <w:r w:rsidR="00C71BD2" w:rsidDel="0003322F">
          <w:rPr>
            <w:rFonts w:eastAsia="Georgia"/>
            <w:b/>
          </w:rPr>
          <w:delText>IG</w:delText>
        </w:r>
      </w:del>
      <w:r>
        <w:rPr>
          <w:rFonts w:eastAsia="Georgia"/>
          <w:b/>
        </w:rPr>
        <w:t xml:space="preserve"> 3.</w:t>
      </w:r>
    </w:p>
    <w:tbl>
      <w:tblPr>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856"/>
      </w:tblGrid>
      <w:tr w:rsidR="00AE0DDE" w:rsidRPr="00AE0DDE" w14:paraId="3C283953" w14:textId="77777777" w:rsidTr="00C277B5">
        <w:trPr>
          <w:trHeight w:val="5993"/>
        </w:trPr>
        <w:tc>
          <w:tcPr>
            <w:tcW w:w="8856" w:type="dxa"/>
            <w:tcBorders>
              <w:top w:val="nil"/>
              <w:left w:val="nil"/>
              <w:bottom w:val="nil"/>
              <w:right w:val="nil"/>
            </w:tcBorders>
            <w:shd w:val="clear" w:color="auto" w:fill="auto"/>
            <w:tcMar>
              <w:top w:w="80" w:type="dxa"/>
              <w:left w:w="80" w:type="dxa"/>
              <w:bottom w:w="80" w:type="dxa"/>
              <w:right w:w="80" w:type="dxa"/>
            </w:tcMar>
          </w:tcPr>
          <w:p w14:paraId="1282BA0D" w14:textId="77777777" w:rsidR="00AE0DDE" w:rsidRPr="00AE0DDE" w:rsidRDefault="00AE0DDE" w:rsidP="00C940EA">
            <w:pPr>
              <w:spacing w:line="360" w:lineRule="auto"/>
            </w:pPr>
            <w:r w:rsidRPr="00AE0DDE">
              <w:rPr>
                <w:rFonts w:eastAsia="Georgia"/>
                <w:noProof/>
                <w:lang w:val="en-GB" w:eastAsia="en-GB"/>
              </w:rPr>
              <mc:AlternateContent>
                <mc:Choice Requires="wpg">
                  <w:drawing>
                    <wp:inline distT="0" distB="0" distL="0" distR="0" wp14:anchorId="4340015C" wp14:editId="09810536">
                      <wp:extent cx="5486877" cy="3771900"/>
                      <wp:effectExtent l="0" t="0" r="0" b="0"/>
                      <wp:docPr id="1073741850" name="officeArt object"/>
                      <wp:cNvGraphicFramePr/>
                      <a:graphic xmlns:a="http://schemas.openxmlformats.org/drawingml/2006/main">
                        <a:graphicData uri="http://schemas.microsoft.com/office/word/2010/wordprocessingGroup">
                          <wpg:wgp>
                            <wpg:cNvGrpSpPr/>
                            <wpg:grpSpPr>
                              <a:xfrm>
                                <a:off x="0" y="0"/>
                                <a:ext cx="5486877" cy="3771900"/>
                                <a:chOff x="0" y="0"/>
                                <a:chExt cx="5486876" cy="3771900"/>
                              </a:xfrm>
                            </wpg:grpSpPr>
                            <wps:wsp>
                              <wps:cNvPr id="1073741848" name="Shape 1073741848"/>
                              <wps:cNvSpPr/>
                              <wps:spPr>
                                <a:xfrm>
                                  <a:off x="0" y="0"/>
                                  <a:ext cx="5486877" cy="3771900"/>
                                </a:xfrm>
                                <a:prstGeom prst="rect">
                                  <a:avLst/>
                                </a:prstGeom>
                                <a:solidFill>
                                  <a:srgbClr val="FFFFFF"/>
                                </a:solidFill>
                                <a:ln w="12700" cap="flat">
                                  <a:noFill/>
                                  <a:miter lim="400000"/>
                                </a:ln>
                                <a:effectLst/>
                              </wps:spPr>
                              <wps:bodyPr/>
                            </wps:wsp>
                            <pic:pic xmlns:pic="http://schemas.openxmlformats.org/drawingml/2006/picture">
                              <pic:nvPicPr>
                                <pic:cNvPr id="1073741849" name="image.png"/>
                                <pic:cNvPicPr/>
                              </pic:nvPicPr>
                              <pic:blipFill>
                                <a:blip r:embed="rId21">
                                  <a:extLst/>
                                </a:blip>
                                <a:stretch>
                                  <a:fillRect/>
                                </a:stretch>
                              </pic:blipFill>
                              <pic:spPr>
                                <a:xfrm>
                                  <a:off x="0" y="0"/>
                                  <a:ext cx="5486877" cy="3771900"/>
                                </a:xfrm>
                                <a:prstGeom prst="rect">
                                  <a:avLst/>
                                </a:prstGeom>
                                <a:ln w="12700" cap="flat">
                                  <a:noFill/>
                                  <a:miter lim="400000"/>
                                </a:ln>
                                <a:effectLst/>
                              </pic:spPr>
                            </pic:pic>
                          </wpg:wgp>
                        </a:graphicData>
                      </a:graphic>
                    </wp:inline>
                  </w:drawing>
                </mc:Choice>
                <mc:Fallback>
                  <w:pict>
                    <v:group w14:anchorId="17DA9D3F" id="officeArt object" o:spid="_x0000_s1026" style="width:432.05pt;height:297pt;mso-position-horizontal-relative:char;mso-position-vertical-relative:line" coordsize="54868,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">
                      <v:rect id="Shape 1073741848" o:spid="_x0000_s1027" style="position:absolute;width:54868;height:377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eN4MsA&#10;AADjAAAADwAAAGRycy9kb3ducmV2LnhtbESPwU7DMBBE70j9B2srcUHUbgmkhLpVBULqoRcaPmAV&#10;L3EgXke2m6Z/jw9IHHdndubtZje5XowUYudZw3KhQBA33nTcavis3+/XIGJCNth7Jg1XirDbzm42&#10;WBl/4Q8aT6kVOYRjhRpsSkMlZWwsOYwLPxBn7csHhymPoZUm4CWHu16ulHqSDjvODRYHerXU/JzO&#10;TkMZvguXlBqvz4dj/fZY2/HuPGl9O5/2LyASTenf/Hd9MBlflQ9lsVwXGTr/lBcgt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4N43gywAAAOMAAAAPAAAAAAAAAAAAAAAAAJgC&#10;AABkcnMvZG93bnJldi54bWxQSwUGAAAAAAQABAD1AAAAkAMAAAAA&#10;" stroked="f" strokeweight="1pt">
                        <v:stroke miterlimit="4"/>
                      </v:rect>
                      <v:shape id="image.png" o:spid="_x0000_s1028" type="#_x0000_t75" style="position:absolute;width:54868;height:377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8x2jGAAAA4wAAAA8AAABkcnMvZG93bnJldi54bWxET19rwjAQfx/sO4Qb7EU0dTqrnVFGx8RX&#10;neDr0ZxtbHMpTVa7b78MhD3e7/+tt4NtRE+dN44VTCcJCOLCacOlgtPX53gJwgdkjY1jUvBDHrab&#10;x4c1Ztrd+ED9MZQihrDPUEEVQptJ6YuKLPqJa4kjd3GdxRDPrpS6w1sMt418SZKFtGg4NlTYUl5R&#10;UR+/rYLZ9WryfMfO1enrR2/4PNrVrNTz0/D+BiLQEP7Fd/dex/lJOkvn0+V8BX8/RQDk5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zzHaMYAAADjAAAADwAAAAAAAAAAAAAA&#10;AACfAgAAZHJzL2Rvd25yZXYueG1sUEsFBgAAAAAEAAQA9wAAAJIDAAAAAA==&#10;" strokeweight="1pt">
                        <v:stroke miterlimit="4"/>
                        <v:imagedata r:id="rId22" o:title=""/>
                      </v:shape>
                      <w10:anchorlock/>
                    </v:group>
                  </w:pict>
                </mc:Fallback>
              </mc:AlternateContent>
            </w:r>
          </w:p>
        </w:tc>
      </w:tr>
    </w:tbl>
    <w:p w14:paraId="6E2BEC42" w14:textId="77777777" w:rsidR="00AE0DDE" w:rsidRDefault="00AE0DDE" w:rsidP="00C940EA">
      <w:pPr>
        <w:spacing w:line="360" w:lineRule="auto"/>
      </w:pPr>
      <w:r>
        <w:br w:type="page"/>
      </w:r>
    </w:p>
    <w:p w14:paraId="26138847" w14:textId="4C825B9C" w:rsidR="00AE0DDE" w:rsidRPr="005B55E7" w:rsidRDefault="00AE0DDE" w:rsidP="00C940EA">
      <w:pPr>
        <w:spacing w:line="360" w:lineRule="auto"/>
        <w:rPr>
          <w:rFonts w:eastAsia="Georgia"/>
          <w:b/>
        </w:rPr>
      </w:pPr>
      <w:commentRangeStart w:id="316"/>
      <w:r>
        <w:rPr>
          <w:rFonts w:eastAsia="Georgia"/>
          <w:b/>
        </w:rPr>
        <w:lastRenderedPageBreak/>
        <w:t>F</w:t>
      </w:r>
      <w:ins w:id="317" w:author="Dena McWain" w:date="2016-01-29T12:27:00Z">
        <w:r w:rsidR="0003322F">
          <w:rPr>
            <w:rFonts w:eastAsia="Georgia"/>
            <w:b/>
          </w:rPr>
          <w:t>igure</w:t>
        </w:r>
      </w:ins>
      <w:del w:id="318" w:author="Dena McWain" w:date="2016-01-29T12:27:00Z">
        <w:r w:rsidR="00C71BD2" w:rsidDel="0003322F">
          <w:rPr>
            <w:rFonts w:eastAsia="Georgia"/>
            <w:b/>
          </w:rPr>
          <w:delText>IG</w:delText>
        </w:r>
      </w:del>
      <w:r>
        <w:rPr>
          <w:rFonts w:eastAsia="Georgia"/>
          <w:b/>
        </w:rPr>
        <w:t xml:space="preserve"> 4.</w:t>
      </w:r>
      <w:commentRangeEnd w:id="316"/>
      <w:r w:rsidR="00233619">
        <w:rPr>
          <w:rStyle w:val="CommentReference"/>
        </w:rPr>
        <w:commentReference w:id="316"/>
      </w:r>
    </w:p>
    <w:tbl>
      <w:tblPr>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856"/>
      </w:tblGrid>
      <w:tr w:rsidR="00AE0DDE" w:rsidRPr="00AE0DDE" w14:paraId="371353DF" w14:textId="77777777" w:rsidTr="00C277B5">
        <w:trPr>
          <w:trHeight w:val="4898"/>
        </w:trPr>
        <w:tc>
          <w:tcPr>
            <w:tcW w:w="8856" w:type="dxa"/>
            <w:tcBorders>
              <w:top w:val="nil"/>
              <w:left w:val="nil"/>
              <w:bottom w:val="nil"/>
              <w:right w:val="nil"/>
            </w:tcBorders>
            <w:shd w:val="clear" w:color="auto" w:fill="auto"/>
            <w:tcMar>
              <w:top w:w="80" w:type="dxa"/>
              <w:left w:w="80" w:type="dxa"/>
              <w:bottom w:w="80" w:type="dxa"/>
              <w:right w:w="80" w:type="dxa"/>
            </w:tcMar>
          </w:tcPr>
          <w:p w14:paraId="565FDFA3" w14:textId="77777777" w:rsidR="00AE0DDE" w:rsidRPr="00AE0DDE" w:rsidRDefault="00AE0DDE" w:rsidP="00C940EA">
            <w:pPr>
              <w:spacing w:line="360" w:lineRule="auto"/>
            </w:pPr>
            <w:r w:rsidRPr="00AE0DDE">
              <w:rPr>
                <w:rFonts w:eastAsia="Georgia"/>
                <w:noProof/>
                <w:lang w:val="en-GB" w:eastAsia="en-GB"/>
              </w:rPr>
              <w:drawing>
                <wp:inline distT="0" distB="0" distL="0" distR="0" wp14:anchorId="35B1937A" wp14:editId="78738543">
                  <wp:extent cx="5485486" cy="3134564"/>
                  <wp:effectExtent l="0" t="0" r="0" b="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3Dcorrelations.png"/>
                          <pic:cNvPicPr/>
                        </pic:nvPicPr>
                        <pic:blipFill>
                          <a:blip r:embed="rId23">
                            <a:extLst/>
                          </a:blip>
                          <a:stretch>
                            <a:fillRect/>
                          </a:stretch>
                        </pic:blipFill>
                        <pic:spPr>
                          <a:xfrm>
                            <a:off x="0" y="0"/>
                            <a:ext cx="5485486" cy="3134564"/>
                          </a:xfrm>
                          <a:prstGeom prst="rect">
                            <a:avLst/>
                          </a:prstGeom>
                          <a:ln w="12700" cap="flat">
                            <a:noFill/>
                            <a:miter lim="400000"/>
                          </a:ln>
                          <a:effectLst/>
                        </pic:spPr>
                      </pic:pic>
                    </a:graphicData>
                  </a:graphic>
                </wp:inline>
              </w:drawing>
            </w:r>
          </w:p>
        </w:tc>
      </w:tr>
    </w:tbl>
    <w:p w14:paraId="7B855BD0" w14:textId="77777777" w:rsidR="00AE0DDE" w:rsidRPr="00AE0DDE" w:rsidRDefault="00AE0DDE" w:rsidP="00C940EA">
      <w:pPr>
        <w:spacing w:line="360" w:lineRule="auto"/>
        <w:rPr>
          <w:rFonts w:eastAsia="Georgia"/>
        </w:rPr>
      </w:pPr>
    </w:p>
    <w:p w14:paraId="4620378B" w14:textId="77777777" w:rsidR="00AE0DDE" w:rsidRDefault="00AE0DDE" w:rsidP="00C940EA">
      <w:pPr>
        <w:tabs>
          <w:tab w:val="clear" w:pos="0"/>
        </w:tabs>
        <w:spacing w:line="360" w:lineRule="auto"/>
        <w:outlineLvl w:val="9"/>
        <w:rPr>
          <w:rFonts w:eastAsia="Georgia"/>
          <w:b/>
        </w:rPr>
      </w:pPr>
      <w:r>
        <w:rPr>
          <w:rFonts w:eastAsia="Georgia"/>
          <w:b/>
        </w:rPr>
        <w:br w:type="page"/>
      </w:r>
    </w:p>
    <w:p w14:paraId="5CFFA86F" w14:textId="40013C66" w:rsidR="00AE0DDE" w:rsidRPr="005B55E7" w:rsidRDefault="00AE0DDE" w:rsidP="00C940EA">
      <w:pPr>
        <w:spacing w:line="360" w:lineRule="auto"/>
        <w:rPr>
          <w:rFonts w:eastAsia="Georgia"/>
          <w:b/>
        </w:rPr>
      </w:pPr>
      <w:r>
        <w:rPr>
          <w:rFonts w:eastAsia="Georgia"/>
          <w:b/>
        </w:rPr>
        <w:lastRenderedPageBreak/>
        <w:t>F</w:t>
      </w:r>
      <w:ins w:id="319" w:author="Dena McWain" w:date="2016-01-29T12:27:00Z">
        <w:r w:rsidR="0003322F">
          <w:rPr>
            <w:rFonts w:eastAsia="Georgia"/>
            <w:b/>
          </w:rPr>
          <w:t>igure</w:t>
        </w:r>
      </w:ins>
      <w:del w:id="320" w:author="Dena McWain" w:date="2016-01-29T12:27:00Z">
        <w:r w:rsidR="00C71BD2" w:rsidDel="0003322F">
          <w:rPr>
            <w:rFonts w:eastAsia="Georgia"/>
            <w:b/>
          </w:rPr>
          <w:delText>IG</w:delText>
        </w:r>
      </w:del>
      <w:r>
        <w:rPr>
          <w:rFonts w:eastAsia="Georgia"/>
          <w:b/>
        </w:rPr>
        <w:t xml:space="preserve"> 5.</w:t>
      </w:r>
    </w:p>
    <w:tbl>
      <w:tblPr>
        <w:tblW w:w="8856"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8856"/>
      </w:tblGrid>
      <w:tr w:rsidR="00AE0DDE" w:rsidRPr="00AE0DDE" w14:paraId="747208B5" w14:textId="77777777" w:rsidTr="00C277B5">
        <w:trPr>
          <w:trHeight w:val="5454"/>
        </w:trPr>
        <w:tc>
          <w:tcPr>
            <w:tcW w:w="8856" w:type="dxa"/>
            <w:tcBorders>
              <w:top w:val="nil"/>
              <w:left w:val="nil"/>
              <w:bottom w:val="nil"/>
              <w:right w:val="nil"/>
            </w:tcBorders>
            <w:shd w:val="clear" w:color="auto" w:fill="auto"/>
            <w:tcMar>
              <w:top w:w="80" w:type="dxa"/>
              <w:left w:w="80" w:type="dxa"/>
              <w:bottom w:w="80" w:type="dxa"/>
              <w:right w:w="80" w:type="dxa"/>
            </w:tcMar>
            <w:vAlign w:val="center"/>
          </w:tcPr>
          <w:p w14:paraId="56ED9B77" w14:textId="77777777" w:rsidR="00AE0DDE" w:rsidRPr="00AE0DDE" w:rsidRDefault="00AE0DDE" w:rsidP="00AE0DDE">
            <w:r w:rsidRPr="00AE0DDE">
              <w:rPr>
                <w:rFonts w:eastAsia="Georgia"/>
                <w:noProof/>
                <w:lang w:val="en-GB" w:eastAsia="en-GB"/>
              </w:rPr>
              <w:drawing>
                <wp:inline distT="0" distB="0" distL="0" distR="0" wp14:anchorId="02CC424C" wp14:editId="711800E6">
                  <wp:extent cx="2996946" cy="3430118"/>
                  <wp:effectExtent l="0" t="0" r="0" b="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subject3_lobe.png"/>
                          <pic:cNvPicPr/>
                        </pic:nvPicPr>
                        <pic:blipFill>
                          <a:blip r:embed="rId24">
                            <a:extLst/>
                          </a:blip>
                          <a:stretch>
                            <a:fillRect/>
                          </a:stretch>
                        </pic:blipFill>
                        <pic:spPr>
                          <a:xfrm>
                            <a:off x="0" y="0"/>
                            <a:ext cx="2996946" cy="3430118"/>
                          </a:xfrm>
                          <a:prstGeom prst="rect">
                            <a:avLst/>
                          </a:prstGeom>
                          <a:ln w="12700" cap="flat">
                            <a:noFill/>
                            <a:miter lim="400000"/>
                          </a:ln>
                          <a:effectLst/>
                        </pic:spPr>
                      </pic:pic>
                    </a:graphicData>
                  </a:graphic>
                </wp:inline>
              </w:drawing>
            </w:r>
          </w:p>
        </w:tc>
      </w:tr>
    </w:tbl>
    <w:p w14:paraId="57205BF7" w14:textId="77777777" w:rsidR="00C4685F" w:rsidRDefault="00C4685F" w:rsidP="006E0084"/>
    <w:sectPr w:rsidR="00C4685F" w:rsidSect="00814295">
      <w:headerReference w:type="default" r:id="rId25"/>
      <w:footerReference w:type="default" r:id="rId26"/>
      <w:pgSz w:w="12240" w:h="15840" w:code="1"/>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ena McWain" w:date="2016-01-29T09:30:00Z" w:initials="DM">
    <w:p w14:paraId="78B7633A" w14:textId="78C4102C" w:rsidR="00995090" w:rsidRDefault="00995090">
      <w:pPr>
        <w:pStyle w:val="CommentText"/>
      </w:pPr>
      <w:r>
        <w:rPr>
          <w:rStyle w:val="CommentReference"/>
        </w:rPr>
        <w:annotationRef/>
      </w:r>
      <w:r>
        <w:t>No degree</w:t>
      </w:r>
      <w:r w:rsidR="004F33AC">
        <w:t xml:space="preserve"> for this author</w:t>
      </w:r>
      <w:r>
        <w:t xml:space="preserve">? </w:t>
      </w:r>
    </w:p>
  </w:comment>
  <w:comment w:id="1" w:author="Infusion Communications" w:date="2016-01-29T16:38:00Z" w:initials="IC">
    <w:p w14:paraId="7B8BF0E6" w14:textId="66052789" w:rsidR="00C42BA8" w:rsidRDefault="00C42BA8">
      <w:pPr>
        <w:pStyle w:val="CommentText"/>
      </w:pPr>
      <w:r>
        <w:rPr>
          <w:rStyle w:val="CommentReference"/>
        </w:rPr>
        <w:annotationRef/>
      </w:r>
      <w:r>
        <w:t>QUERY: Please provide degree or qualification for this author?</w:t>
      </w:r>
    </w:p>
  </w:comment>
  <w:comment w:id="2" w:author="Infusion Communications" w:date="2016-01-25T16:48:00Z" w:initials="IC">
    <w:p w14:paraId="2951B618" w14:textId="12068BDA" w:rsidR="00995090" w:rsidRDefault="00995090">
      <w:pPr>
        <w:pStyle w:val="CommentText"/>
      </w:pPr>
      <w:r>
        <w:rPr>
          <w:rStyle w:val="CommentReference"/>
        </w:rPr>
        <w:annotationRef/>
      </w:r>
      <w:r w:rsidRPr="00233619">
        <w:rPr>
          <w:b/>
          <w:highlight w:val="yellow"/>
          <w:u w:val="single"/>
        </w:rPr>
        <w:t>QUERY</w:t>
      </w:r>
      <w:r>
        <w:t>: Please confirm target journal?</w:t>
      </w:r>
    </w:p>
  </w:comment>
  <w:comment w:id="6" w:author="Infusion Communications" w:date="2016-01-25T08:56:00Z" w:initials="IC">
    <w:p w14:paraId="66680245" w14:textId="14AD6814" w:rsidR="00995090" w:rsidRDefault="00995090">
      <w:pPr>
        <w:pStyle w:val="CommentText"/>
      </w:pPr>
      <w:r>
        <w:rPr>
          <w:rStyle w:val="CommentReference"/>
        </w:rPr>
        <w:annotationRef/>
      </w:r>
      <w:r w:rsidRPr="00E67406">
        <w:rPr>
          <w:b/>
          <w:highlight w:val="yellow"/>
          <w:u w:val="single"/>
        </w:rPr>
        <w:t>QUERY:</w:t>
      </w:r>
      <w:r>
        <w:t xml:space="preserve"> Authors please validate affiliations</w:t>
      </w:r>
      <w:r w:rsidR="004F33AC">
        <w:t>.</w:t>
      </w:r>
    </w:p>
  </w:comment>
  <w:comment w:id="18" w:author="Infusion Communications" w:date="2016-01-25T08:56:00Z" w:initials="IC">
    <w:p w14:paraId="0E5DCD8F" w14:textId="0CFE3FDE" w:rsidR="00995090" w:rsidRDefault="00995090" w:rsidP="00E67406">
      <w:pPr>
        <w:pStyle w:val="CommentText"/>
      </w:pPr>
      <w:r>
        <w:rPr>
          <w:rStyle w:val="CommentReference"/>
        </w:rPr>
        <w:annotationRef/>
      </w:r>
      <w:r>
        <w:rPr>
          <w:rStyle w:val="CommentReference"/>
        </w:rPr>
        <w:annotationRef/>
      </w:r>
      <w:r w:rsidRPr="00E67406">
        <w:rPr>
          <w:b/>
          <w:highlight w:val="yellow"/>
          <w:u w:val="single"/>
        </w:rPr>
        <w:t>QUERY:</w:t>
      </w:r>
      <w:r>
        <w:t xml:space="preserve"> Authors please validate address and details</w:t>
      </w:r>
    </w:p>
    <w:p w14:paraId="0F09AB69" w14:textId="0101A3FB" w:rsidR="00995090" w:rsidRDefault="00995090">
      <w:pPr>
        <w:pStyle w:val="CommentText"/>
      </w:pPr>
    </w:p>
  </w:comment>
  <w:comment w:id="19" w:author="Infusion Communications" w:date="2016-01-25T08:55:00Z" w:initials="IC">
    <w:p w14:paraId="6599C42D" w14:textId="62CF0C7C" w:rsidR="00995090" w:rsidRDefault="00995090">
      <w:pPr>
        <w:pStyle w:val="CommentText"/>
      </w:pPr>
      <w:r>
        <w:rPr>
          <w:rStyle w:val="CommentReference"/>
        </w:rPr>
        <w:annotationRef/>
      </w:r>
      <w:r w:rsidRPr="00E67406">
        <w:rPr>
          <w:b/>
          <w:highlight w:val="yellow"/>
          <w:u w:val="single"/>
        </w:rPr>
        <w:t>QUERY</w:t>
      </w:r>
      <w:r>
        <w:t>: Please provide</w:t>
      </w:r>
    </w:p>
  </w:comment>
  <w:comment w:id="24" w:author="Dena McWain" w:date="2016-01-29T09:39:00Z" w:initials="DM">
    <w:p w14:paraId="40340496" w14:textId="4E92EFED" w:rsidR="00995090" w:rsidRDefault="00995090">
      <w:pPr>
        <w:pStyle w:val="CommentText"/>
      </w:pPr>
      <w:r>
        <w:rPr>
          <w:rStyle w:val="CommentReference"/>
        </w:rPr>
        <w:annotationRef/>
      </w:r>
      <w:r>
        <w:t xml:space="preserve">Should this </w:t>
      </w:r>
      <w:r w:rsidRPr="0059489C">
        <w:t>be: “</w:t>
      </w:r>
      <w:r w:rsidRPr="0059489C">
        <w:rPr>
          <w:rStyle w:val="Emphasis"/>
          <w:rFonts w:cs="Arial"/>
          <w:bCs/>
          <w:i w:val="0"/>
          <w:iCs w:val="0"/>
          <w:shd w:val="clear" w:color="auto" w:fill="FFFFFF"/>
        </w:rPr>
        <w:t xml:space="preserve">hyperpolarized </w:t>
      </w:r>
      <w:r>
        <w:t>helium-3</w:t>
      </w:r>
      <w:r>
        <w:rPr>
          <w:rStyle w:val="Emphasis"/>
          <w:rFonts w:cs="Arial"/>
          <w:bCs/>
          <w:i w:val="0"/>
          <w:iCs w:val="0"/>
          <w:shd w:val="clear" w:color="auto" w:fill="FFFFFF"/>
        </w:rPr>
        <w:t xml:space="preserve"> (</w:t>
      </w:r>
      <w:r w:rsidRPr="0059489C">
        <w:rPr>
          <w:vertAlign w:val="superscript"/>
        </w:rPr>
        <w:t>3</w:t>
      </w:r>
      <w:r w:rsidRPr="0059489C">
        <w:t>He</w:t>
      </w:r>
      <w:r>
        <w:t>)</w:t>
      </w:r>
      <w:r w:rsidRPr="0059489C">
        <w:rPr>
          <w:rStyle w:val="Emphasis"/>
          <w:rFonts w:cs="Arial"/>
          <w:bCs/>
          <w:i w:val="0"/>
          <w:iCs w:val="0"/>
          <w:shd w:val="clear" w:color="auto" w:fill="FFFFFF"/>
        </w:rPr>
        <w:t xml:space="preserve"> magnetic resonance imaging”?</w:t>
      </w:r>
    </w:p>
  </w:comment>
  <w:comment w:id="31" w:author="Dena McWain" w:date="2016-01-29T09:54:00Z" w:initials="DM">
    <w:p w14:paraId="3F8CCD06" w14:textId="4724583D" w:rsidR="00995090" w:rsidRDefault="00995090">
      <w:pPr>
        <w:pStyle w:val="CommentText"/>
      </w:pPr>
      <w:r>
        <w:rPr>
          <w:rStyle w:val="CommentReference"/>
        </w:rPr>
        <w:annotationRef/>
      </w:r>
      <w:r>
        <w:t>1-helium (</w:t>
      </w:r>
      <w:r w:rsidRPr="00C012F7">
        <w:rPr>
          <w:rFonts w:cs="Arial"/>
          <w:vertAlign w:val="superscript"/>
        </w:rPr>
        <w:t>1</w:t>
      </w:r>
      <w:r w:rsidRPr="00DE0BA5">
        <w:rPr>
          <w:rFonts w:cs="Arial"/>
        </w:rPr>
        <w:t>H</w:t>
      </w:r>
      <w:r>
        <w:rPr>
          <w:rFonts w:cs="Arial"/>
        </w:rPr>
        <w:t>)?</w:t>
      </w:r>
    </w:p>
  </w:comment>
  <w:comment w:id="32" w:author="Infusion Communications" w:date="2016-01-29T15:52:00Z" w:initials="IC">
    <w:p w14:paraId="34908D34" w14:textId="613B0568" w:rsidR="00FA6187" w:rsidRDefault="00FA6187">
      <w:pPr>
        <w:pStyle w:val="CommentText"/>
      </w:pPr>
      <w:r>
        <w:rPr>
          <w:rStyle w:val="CommentReference"/>
        </w:rPr>
        <w:annotationRef/>
      </w:r>
      <w:r w:rsidRPr="00FA6187">
        <w:rPr>
          <w:b/>
          <w:highlight w:val="yellow"/>
          <w:u w:val="single"/>
        </w:rPr>
        <w:t>QUERY:</w:t>
      </w:r>
      <w:r>
        <w:t xml:space="preserve"> </w:t>
      </w:r>
      <w:r w:rsidRPr="00FA6187">
        <w:t>For how long?</w:t>
      </w:r>
    </w:p>
  </w:comment>
  <w:comment w:id="38" w:author="Dena McWain" w:date="2016-01-29T10:59:00Z" w:initials="DM">
    <w:p w14:paraId="567C8490" w14:textId="0D3EB0EF" w:rsidR="00995090" w:rsidRDefault="00995090">
      <w:pPr>
        <w:pStyle w:val="CommentText"/>
      </w:pPr>
      <w:r>
        <w:rPr>
          <w:rStyle w:val="CommentReference"/>
        </w:rPr>
        <w:annotationRef/>
      </w:r>
      <w:proofErr w:type="gramStart"/>
      <w:r>
        <w:t>four-dimensional</w:t>
      </w:r>
      <w:proofErr w:type="gramEnd"/>
      <w:r>
        <w:t>?</w:t>
      </w:r>
    </w:p>
  </w:comment>
  <w:comment w:id="49" w:author="Infusion Communications" w:date="2016-01-25T17:17:00Z" w:initials="IC">
    <w:p w14:paraId="44C5BC78" w14:textId="7F42DE2A" w:rsidR="00995090" w:rsidRDefault="00995090">
      <w:pPr>
        <w:pStyle w:val="CommentText"/>
      </w:pPr>
      <w:r w:rsidRPr="005D78D5">
        <w:rPr>
          <w:rStyle w:val="CommentReference"/>
          <w:b/>
          <w:highlight w:val="yellow"/>
          <w:u w:val="single"/>
        </w:rPr>
        <w:annotationRef/>
      </w:r>
      <w:r w:rsidRPr="005D78D5">
        <w:rPr>
          <w:b/>
          <w:highlight w:val="yellow"/>
          <w:u w:val="single"/>
        </w:rPr>
        <w:t>QUERY:</w:t>
      </w:r>
      <w:r w:rsidRPr="005D78D5">
        <w:rPr>
          <w:b/>
          <w:u w:val="single"/>
        </w:rPr>
        <w:t xml:space="preserve"> </w:t>
      </w:r>
      <w:r>
        <w:t>These references have not been provided. Please provide references or, alternately, I would suggest:</w:t>
      </w:r>
    </w:p>
    <w:p w14:paraId="7F767A68" w14:textId="77777777" w:rsidR="00995090" w:rsidRDefault="00995090">
      <w:pPr>
        <w:pStyle w:val="CommentText"/>
      </w:pPr>
    </w:p>
    <w:p w14:paraId="1BAF9F96" w14:textId="261F54A0" w:rsidR="00995090" w:rsidRDefault="00995090" w:rsidP="007A3349">
      <w:pPr>
        <w:pStyle w:val="CommentText"/>
      </w:pPr>
      <w:r>
        <w:rPr>
          <w:highlight w:val="green"/>
        </w:rPr>
        <w:t xml:space="preserve">4. </w:t>
      </w:r>
      <w:r w:rsidRPr="005D78D5">
        <w:rPr>
          <w:highlight w:val="green"/>
        </w:rPr>
        <w:t>Pollution:</w:t>
      </w:r>
      <w:r>
        <w:rPr>
          <w:highlight w:val="green"/>
        </w:rPr>
        <w:t xml:space="preserve"> </w:t>
      </w:r>
      <w:r>
        <w:t>Schultz et al.,</w:t>
      </w:r>
      <w:r w:rsidRPr="007A3349">
        <w:rPr>
          <w:i/>
        </w:rPr>
        <w:t xml:space="preserve"> Early-Life Exposure to Traffic-related Air Pollution and Lung Function in Adolescence.</w:t>
      </w:r>
      <w:r>
        <w:t xml:space="preserve"> Am J </w:t>
      </w:r>
      <w:proofErr w:type="spellStart"/>
      <w:r>
        <w:t>Respir</w:t>
      </w:r>
      <w:proofErr w:type="spellEnd"/>
      <w:r>
        <w:t xml:space="preserve"> </w:t>
      </w:r>
      <w:proofErr w:type="spellStart"/>
      <w:r>
        <w:t>Crit</w:t>
      </w:r>
      <w:proofErr w:type="spellEnd"/>
      <w:r>
        <w:t xml:space="preserve"> Care Med. 2016 Jan 15</w:t>
      </w:r>
      <w:proofErr w:type="gramStart"/>
      <w:r>
        <w:t>;193</w:t>
      </w:r>
      <w:proofErr w:type="gramEnd"/>
      <w:r>
        <w:t>(2):171-7.</w:t>
      </w:r>
    </w:p>
    <w:p w14:paraId="3B8A0234" w14:textId="2FC2EE4B" w:rsidR="00995090" w:rsidRPr="007A3349" w:rsidRDefault="00995090" w:rsidP="007A3349">
      <w:pPr>
        <w:pStyle w:val="CommentText"/>
        <w:rPr>
          <w:i/>
        </w:rPr>
      </w:pPr>
    </w:p>
    <w:p w14:paraId="4351F129" w14:textId="700F9433" w:rsidR="00995090" w:rsidRPr="005D78D5" w:rsidRDefault="00995090" w:rsidP="007A3349">
      <w:pPr>
        <w:pStyle w:val="CommentText"/>
        <w:rPr>
          <w:highlight w:val="green"/>
        </w:rPr>
      </w:pPr>
    </w:p>
    <w:p w14:paraId="0C3AB6E1" w14:textId="1AFE45FC" w:rsidR="00995090" w:rsidRDefault="00995090" w:rsidP="007A3349">
      <w:pPr>
        <w:pStyle w:val="CommentText"/>
      </w:pPr>
      <w:r>
        <w:rPr>
          <w:highlight w:val="green"/>
        </w:rPr>
        <w:t xml:space="preserve">5. </w:t>
      </w:r>
      <w:r w:rsidRPr="005D78D5">
        <w:rPr>
          <w:highlight w:val="green"/>
        </w:rPr>
        <w:t>Allergen skin test reactivity</w:t>
      </w:r>
      <w:r>
        <w:t xml:space="preserve">: Langley et al., </w:t>
      </w:r>
      <w:r w:rsidRPr="007A3349">
        <w:rPr>
          <w:i/>
        </w:rPr>
        <w:t xml:space="preserve">Relationship between exposure to domestic allergens and bronchial </w:t>
      </w:r>
      <w:proofErr w:type="spellStart"/>
      <w:r w:rsidRPr="007A3349">
        <w:rPr>
          <w:i/>
        </w:rPr>
        <w:t>hyperresponsiveness</w:t>
      </w:r>
      <w:proofErr w:type="spellEnd"/>
      <w:r w:rsidRPr="007A3349">
        <w:rPr>
          <w:i/>
        </w:rPr>
        <w:t xml:space="preserve"> in non-</w:t>
      </w:r>
      <w:proofErr w:type="spellStart"/>
      <w:r w:rsidRPr="007A3349">
        <w:rPr>
          <w:i/>
        </w:rPr>
        <w:t>sensitised</w:t>
      </w:r>
      <w:proofErr w:type="spellEnd"/>
      <w:r w:rsidRPr="007A3349">
        <w:rPr>
          <w:i/>
        </w:rPr>
        <w:t>, atopic asthmatic subjects</w:t>
      </w:r>
      <w:r>
        <w:rPr>
          <w:i/>
        </w:rPr>
        <w:t>.</w:t>
      </w:r>
      <w:r w:rsidRPr="007A3349">
        <w:t xml:space="preserve"> </w:t>
      </w:r>
      <w:r>
        <w:t>Thorax. 2005 Jan; 60(1): 17–21.</w:t>
      </w:r>
    </w:p>
    <w:p w14:paraId="399D8E22" w14:textId="4386888A" w:rsidR="00995090" w:rsidRPr="005D78D5" w:rsidRDefault="00995090" w:rsidP="007A3349">
      <w:pPr>
        <w:pStyle w:val="CommentText"/>
      </w:pPr>
      <w:proofErr w:type="spellStart"/>
      <w:proofErr w:type="gramStart"/>
      <w:r>
        <w:t>doi</w:t>
      </w:r>
      <w:proofErr w:type="spellEnd"/>
      <w:proofErr w:type="gramEnd"/>
      <w:r>
        <w:t>:  10.1136/thx.2004.027839</w:t>
      </w:r>
    </w:p>
  </w:comment>
  <w:comment w:id="63" w:author="Dena McWain" w:date="2016-01-29T10:15:00Z" w:initials="DM">
    <w:p w14:paraId="15B2D2E6" w14:textId="45BB3093" w:rsidR="00995090" w:rsidRDefault="00995090">
      <w:pPr>
        <w:pStyle w:val="CommentText"/>
      </w:pPr>
      <w:r>
        <w:rPr>
          <w:rStyle w:val="CommentReference"/>
        </w:rPr>
        <w:annotationRef/>
      </w:r>
      <w:r>
        <w:t xml:space="preserve">Can you clarify this section of the sentence a bit more? CT to detect FEV1? </w:t>
      </w:r>
    </w:p>
  </w:comment>
  <w:comment w:id="64" w:author="Infusion Communications" w:date="2016-01-29T16:02:00Z" w:initials="IC">
    <w:p w14:paraId="4D1F7E66" w14:textId="73ABCE69" w:rsidR="00F67CEA" w:rsidRDefault="00F67CEA">
      <w:pPr>
        <w:pStyle w:val="CommentText"/>
      </w:pPr>
      <w:r>
        <w:rPr>
          <w:rStyle w:val="CommentReference"/>
        </w:rPr>
        <w:annotationRef/>
      </w:r>
      <w:r>
        <w:t>Its looking at CT measurements of lungs of smokers to see how bad they are and comparting it functionally with low FEV1 values.</w:t>
      </w:r>
    </w:p>
  </w:comment>
  <w:comment w:id="73" w:author="Dena McWain" w:date="2016-01-29T10:18:00Z" w:initials="DM">
    <w:p w14:paraId="760B358B" w14:textId="4BFE8BDC" w:rsidR="00995090" w:rsidRDefault="00995090">
      <w:pPr>
        <w:pStyle w:val="CommentText"/>
      </w:pPr>
      <w:r>
        <w:rPr>
          <w:rStyle w:val="CommentReference"/>
        </w:rPr>
        <w:annotationRef/>
      </w:r>
      <w:r>
        <w:t>Detect?</w:t>
      </w:r>
    </w:p>
  </w:comment>
  <w:comment w:id="76" w:author="Dena McWain" w:date="2016-01-29T10:24:00Z" w:initials="DM">
    <w:p w14:paraId="624A0E04" w14:textId="5A09AA79" w:rsidR="00995090" w:rsidRDefault="00995090">
      <w:pPr>
        <w:pStyle w:val="CommentText"/>
      </w:pPr>
      <w:r>
        <w:rPr>
          <w:rStyle w:val="CommentReference"/>
        </w:rPr>
        <w:annotationRef/>
      </w:r>
      <w:r>
        <w:t>Should this be “</w:t>
      </w:r>
      <w:proofErr w:type="spellStart"/>
      <w:r>
        <w:t>Talaraich</w:t>
      </w:r>
      <w:proofErr w:type="spellEnd"/>
      <w:r>
        <w:t xml:space="preserve"> space” or </w:t>
      </w:r>
      <w:proofErr w:type="spellStart"/>
      <w:r>
        <w:t>Talaraich</w:t>
      </w:r>
      <w:proofErr w:type="spellEnd"/>
      <w:r>
        <w:t xml:space="preserve"> coordinates”?</w:t>
      </w:r>
    </w:p>
  </w:comment>
  <w:comment w:id="77" w:author="Infusion Communications" w:date="2016-01-29T16:04:00Z" w:initials="IC">
    <w:p w14:paraId="211A799F" w14:textId="0EA3DADD" w:rsidR="00F67CEA" w:rsidRDefault="00F67CEA">
      <w:pPr>
        <w:pStyle w:val="CommentText"/>
      </w:pPr>
      <w:r>
        <w:rPr>
          <w:rStyle w:val="CommentReference"/>
        </w:rPr>
        <w:annotationRef/>
      </w:r>
      <w:r>
        <w:t>No – it’s definitely “atlas”</w:t>
      </w:r>
    </w:p>
  </w:comment>
  <w:comment w:id="80" w:author="Dena McWain" w:date="2016-01-29T14:58:00Z" w:initials="DM">
    <w:p w14:paraId="7419AC7A" w14:textId="17BE9A3E" w:rsidR="000D6C99" w:rsidRDefault="000D6C99">
      <w:pPr>
        <w:pStyle w:val="CommentText"/>
      </w:pPr>
      <w:r>
        <w:rPr>
          <w:rStyle w:val="CommentReference"/>
        </w:rPr>
        <w:annotationRef/>
      </w:r>
      <w:r>
        <w:t>Should this be “neural response”?</w:t>
      </w:r>
    </w:p>
  </w:comment>
  <w:comment w:id="81" w:author="Infusion Communications" w:date="2016-01-29T16:05:00Z" w:initials="IC">
    <w:p w14:paraId="3F101931" w14:textId="7C55C4B5" w:rsidR="00F67CEA" w:rsidRDefault="00F67CEA">
      <w:pPr>
        <w:pStyle w:val="CommentText"/>
      </w:pPr>
      <w:r>
        <w:rPr>
          <w:rStyle w:val="CommentReference"/>
        </w:rPr>
        <w:annotationRef/>
      </w:r>
      <w:r>
        <w:t>Either works</w:t>
      </w:r>
    </w:p>
  </w:comment>
  <w:comment w:id="83" w:author="Ellen Lewis" w:date="2016-01-28T08:16:00Z" w:initials="EL">
    <w:p w14:paraId="766A43B4" w14:textId="7F4AF0D8" w:rsidR="00995090" w:rsidRDefault="00995090">
      <w:pPr>
        <w:pStyle w:val="CommentText"/>
      </w:pPr>
      <w:r>
        <w:rPr>
          <w:rStyle w:val="CommentReference"/>
        </w:rPr>
        <w:annotationRef/>
      </w:r>
      <w:r>
        <w:t>I was not sure what this meant; that we knew efficacy was demonstrated?</w:t>
      </w:r>
    </w:p>
  </w:comment>
  <w:comment w:id="84" w:author="Infusion Communications" w:date="2016-01-29T16:06:00Z" w:initials="IC">
    <w:p w14:paraId="01684067" w14:textId="6A5BE100" w:rsidR="00F67CEA" w:rsidRDefault="00F67CEA">
      <w:pPr>
        <w:pStyle w:val="CommentText"/>
      </w:pPr>
      <w:r>
        <w:rPr>
          <w:rStyle w:val="CommentReference"/>
        </w:rPr>
        <w:annotationRef/>
      </w:r>
      <w:r>
        <w:t>I think it means that we can use this approach to look at responses to stimuli, or in this case efficacy of a drug.</w:t>
      </w:r>
    </w:p>
  </w:comment>
  <w:comment w:id="94" w:author="Infusion Communications" w:date="2016-01-28T10:36:00Z" w:initials="IC">
    <w:p w14:paraId="000C781B" w14:textId="77777777" w:rsidR="00995090" w:rsidRDefault="00995090" w:rsidP="00B4738E">
      <w:pPr>
        <w:pStyle w:val="CommentText"/>
      </w:pPr>
      <w:r>
        <w:rPr>
          <w:rStyle w:val="CommentReference"/>
        </w:rPr>
        <w:annotationRef/>
      </w:r>
      <w:r w:rsidRPr="00015B3E">
        <w:rPr>
          <w:b/>
          <w:highlight w:val="yellow"/>
          <w:u w:val="single"/>
        </w:rPr>
        <w:t>QUERY:</w:t>
      </w:r>
      <w:r>
        <w:t xml:space="preserve"> Please confirm this is correct.</w:t>
      </w:r>
    </w:p>
    <w:p w14:paraId="4948E2C2" w14:textId="0C300425" w:rsidR="00995090" w:rsidRDefault="00995090">
      <w:pPr>
        <w:pStyle w:val="CommentText"/>
      </w:pPr>
    </w:p>
  </w:comment>
  <w:comment w:id="96" w:author="Infusion Communications" w:date="2016-01-27T10:46:00Z" w:initials="IC">
    <w:p w14:paraId="243E8537" w14:textId="663A4F00" w:rsidR="00995090" w:rsidRDefault="00995090">
      <w:pPr>
        <w:pStyle w:val="CommentText"/>
      </w:pPr>
      <w:r>
        <w:rPr>
          <w:rStyle w:val="CommentReference"/>
        </w:rPr>
        <w:annotationRef/>
      </w:r>
      <w:r w:rsidRPr="003E645D">
        <w:rPr>
          <w:b/>
          <w:highlight w:val="yellow"/>
          <w:u w:val="single"/>
        </w:rPr>
        <w:t>QUERY</w:t>
      </w:r>
      <w:r>
        <w:t>: What were the number of patients? Was it 8 as specified in the abstract?</w:t>
      </w:r>
    </w:p>
  </w:comment>
  <w:comment w:id="97" w:author="Infusion Communications" w:date="2016-01-27T12:42:00Z" w:initials="IC">
    <w:p w14:paraId="4DF4D3AE" w14:textId="2A05BD90" w:rsidR="00995090" w:rsidRDefault="00995090">
      <w:pPr>
        <w:pStyle w:val="CommentText"/>
      </w:pPr>
      <w:r>
        <w:rPr>
          <w:rStyle w:val="CommentReference"/>
        </w:rPr>
        <w:annotationRef/>
      </w:r>
      <w:r w:rsidRPr="00015B3E">
        <w:rPr>
          <w:b/>
          <w:highlight w:val="yellow"/>
          <w:u w:val="single"/>
        </w:rPr>
        <w:t>QUERY</w:t>
      </w:r>
      <w:r>
        <w:t xml:space="preserve">: What is the treatment? According to ref 25 it is </w:t>
      </w:r>
      <w:proofErr w:type="spellStart"/>
      <w:r>
        <w:t>ivacaftor</w:t>
      </w:r>
      <w:proofErr w:type="spellEnd"/>
      <w:r>
        <w:t>? Should this be stated?</w:t>
      </w:r>
    </w:p>
  </w:comment>
  <w:comment w:id="101" w:author="Dena McWain" w:date="2016-01-29T10:58:00Z" w:initials="DM">
    <w:p w14:paraId="15098BFA" w14:textId="3BD1C5BA" w:rsidR="00995090" w:rsidRDefault="00995090">
      <w:pPr>
        <w:pStyle w:val="CommentText"/>
      </w:pPr>
      <w:r>
        <w:rPr>
          <w:rStyle w:val="CommentReference"/>
        </w:rPr>
        <w:annotationRef/>
      </w:r>
      <w:r>
        <w:t>Not MRI?</w:t>
      </w:r>
    </w:p>
  </w:comment>
  <w:comment w:id="107" w:author="Dena McWain" w:date="2016-01-29T11:05:00Z" w:initials="DM">
    <w:p w14:paraId="0A0EE58F" w14:textId="4C3DEA37" w:rsidR="00995090" w:rsidRDefault="00995090">
      <w:pPr>
        <w:pStyle w:val="CommentText"/>
      </w:pPr>
      <w:r>
        <w:rPr>
          <w:rStyle w:val="CommentReference"/>
        </w:rPr>
        <w:annotationRef/>
      </w:r>
      <w:r>
        <w:t xml:space="preserve">Define? </w:t>
      </w:r>
      <w:proofErr w:type="gramStart"/>
      <w:r>
        <w:t>true</w:t>
      </w:r>
      <w:proofErr w:type="gramEnd"/>
      <w:r>
        <w:t xml:space="preserve"> fast imaging with steady-state precession?</w:t>
      </w:r>
    </w:p>
  </w:comment>
  <w:comment w:id="123" w:author="Dena McWain" w:date="2016-01-29T11:20:00Z" w:initials="DM">
    <w:p w14:paraId="27150F55" w14:textId="7888C898" w:rsidR="00995090" w:rsidRDefault="00995090">
      <w:pPr>
        <w:pStyle w:val="CommentText"/>
      </w:pPr>
      <w:r>
        <w:rPr>
          <w:rStyle w:val="CommentReference"/>
        </w:rPr>
        <w:annotationRef/>
      </w:r>
      <w:r>
        <w:t xml:space="preserve">I don’t believe this term and the above should be capped per lit searches. Please confirm. </w:t>
      </w:r>
    </w:p>
  </w:comment>
  <w:comment w:id="130" w:author="Infusion Communications" w:date="2016-01-25T15:43:00Z" w:initials="IC">
    <w:p w14:paraId="63330D5B" w14:textId="497FB12A" w:rsidR="00995090" w:rsidRDefault="00995090">
      <w:pPr>
        <w:pStyle w:val="CommentText"/>
      </w:pPr>
      <w:r>
        <w:rPr>
          <w:rStyle w:val="CommentReference"/>
        </w:rPr>
        <w:annotationRef/>
      </w:r>
      <w:r w:rsidRPr="00B53EF7">
        <w:rPr>
          <w:b/>
          <w:highlight w:val="yellow"/>
          <w:u w:val="single"/>
        </w:rPr>
        <w:t>QUERY</w:t>
      </w:r>
      <w:r>
        <w:t xml:space="preserve">:  The equations listed here are cut and pasted from a pdf document of the manuscript. Please validate these are correct? Do the authors have a cleaner version of these equations we could insert? </w:t>
      </w:r>
    </w:p>
  </w:comment>
  <w:comment w:id="131" w:author="Dena McWain" w:date="2016-01-29T11:10:00Z" w:initials="DM">
    <w:p w14:paraId="7C7EACC0" w14:textId="4615737D" w:rsidR="00995090" w:rsidRDefault="00995090">
      <w:pPr>
        <w:pStyle w:val="CommentText"/>
      </w:pPr>
      <w:r>
        <w:rPr>
          <w:rStyle w:val="CommentReference"/>
        </w:rPr>
        <w:annotationRef/>
      </w:r>
      <w:r>
        <w:t xml:space="preserve">Please also confirm that any of the equation symbols within the text are accurate (font, </w:t>
      </w:r>
      <w:proofErr w:type="spellStart"/>
      <w:r>
        <w:t>etc</w:t>
      </w:r>
      <w:proofErr w:type="spellEnd"/>
      <w:r>
        <w:t>).</w:t>
      </w:r>
    </w:p>
  </w:comment>
  <w:comment w:id="132" w:author="Infusion Communications" w:date="2016-01-25T15:45:00Z" w:initials="IC">
    <w:p w14:paraId="1A0D3640" w14:textId="2B28A0FF" w:rsidR="00995090" w:rsidRDefault="00995090" w:rsidP="00B53EF7">
      <w:pPr>
        <w:pStyle w:val="CommentText"/>
      </w:pPr>
      <w:r>
        <w:rPr>
          <w:rStyle w:val="CommentReference"/>
        </w:rPr>
        <w:annotationRef/>
      </w:r>
      <w:r w:rsidRPr="00B53EF7">
        <w:rPr>
          <w:b/>
          <w:highlight w:val="yellow"/>
          <w:u w:val="single"/>
        </w:rPr>
        <w:t>QUERY</w:t>
      </w:r>
      <w:r>
        <w:t xml:space="preserve">:  The equations listed here are cut and pasted from a pdf document of the manuscript. Please validate these are correct? </w:t>
      </w:r>
      <w:r w:rsidRPr="0073239F">
        <w:t>Do the authors have a cleaner version of these equations we could insert?</w:t>
      </w:r>
    </w:p>
    <w:p w14:paraId="10CD4665" w14:textId="2E124F2F" w:rsidR="00995090" w:rsidRDefault="00995090">
      <w:pPr>
        <w:pStyle w:val="CommentText"/>
      </w:pPr>
    </w:p>
  </w:comment>
  <w:comment w:id="133" w:author="Infusion Communications" w:date="2016-01-25T15:45:00Z" w:initials="IC">
    <w:p w14:paraId="5E3FF726" w14:textId="1C187ADD" w:rsidR="00995090" w:rsidRDefault="00995090" w:rsidP="00B53EF7">
      <w:pPr>
        <w:pStyle w:val="CommentText"/>
      </w:pPr>
      <w:r>
        <w:rPr>
          <w:rStyle w:val="CommentReference"/>
        </w:rPr>
        <w:annotationRef/>
      </w:r>
      <w:r w:rsidRPr="00B53EF7">
        <w:rPr>
          <w:b/>
          <w:highlight w:val="yellow"/>
          <w:u w:val="single"/>
        </w:rPr>
        <w:t>QUERY</w:t>
      </w:r>
      <w:r>
        <w:t xml:space="preserve">:  The equations listed here are cut and pasted from a pdf document of the manuscript. Please validate these are correct? </w:t>
      </w:r>
      <w:r w:rsidRPr="0073239F">
        <w:t>Do the authors have a cleaner version of these equations we could insert?</w:t>
      </w:r>
    </w:p>
    <w:p w14:paraId="07E6EE0D" w14:textId="4147100F" w:rsidR="00995090" w:rsidRDefault="00995090">
      <w:pPr>
        <w:pStyle w:val="CommentText"/>
      </w:pPr>
    </w:p>
  </w:comment>
  <w:comment w:id="134" w:author="Dena McWain" w:date="2016-01-29T11:23:00Z" w:initials="DM">
    <w:p w14:paraId="36B42877" w14:textId="51733723" w:rsidR="00995090" w:rsidRDefault="00995090">
      <w:pPr>
        <w:pStyle w:val="CommentText"/>
      </w:pPr>
      <w:r>
        <w:rPr>
          <w:rStyle w:val="CommentReference"/>
        </w:rPr>
        <w:annotationRef/>
      </w:r>
      <w:proofErr w:type="gramStart"/>
      <w:r>
        <w:rPr>
          <w:rFonts w:cs="Arial"/>
        </w:rPr>
        <w:t>t</w:t>
      </w:r>
      <w:r w:rsidRPr="009329A3">
        <w:rPr>
          <w:rFonts w:cs="Arial"/>
        </w:rPr>
        <w:t>ransformations</w:t>
      </w:r>
      <w:proofErr w:type="gramEnd"/>
      <w:r>
        <w:rPr>
          <w:rFonts w:cs="Arial"/>
        </w:rPr>
        <w:t>?</w:t>
      </w:r>
    </w:p>
  </w:comment>
  <w:comment w:id="153" w:author="Infusion Communications" w:date="2016-01-25T15:54:00Z" w:initials="IC">
    <w:p w14:paraId="1BCBE172" w14:textId="41786A72" w:rsidR="00995090" w:rsidRDefault="00995090" w:rsidP="00CD0A33">
      <w:pPr>
        <w:pStyle w:val="CommentText"/>
      </w:pPr>
      <w:r>
        <w:rPr>
          <w:rStyle w:val="CommentReference"/>
        </w:rPr>
        <w:annotationRef/>
      </w:r>
      <w:r>
        <w:rPr>
          <w:rStyle w:val="CommentReference"/>
        </w:rPr>
        <w:annotationRef/>
      </w:r>
      <w:r w:rsidRPr="00B53EF7">
        <w:rPr>
          <w:b/>
          <w:highlight w:val="yellow"/>
          <w:u w:val="single"/>
        </w:rPr>
        <w:t>QUERY</w:t>
      </w:r>
      <w:r>
        <w:t xml:space="preserve">:  The equations listed here are cut and pasted from a pdf document of the manuscript. Please validate these are correct? </w:t>
      </w:r>
      <w:r w:rsidRPr="0073239F">
        <w:t>Do the authors have a cleaner version of these equations we could insert?</w:t>
      </w:r>
    </w:p>
    <w:p w14:paraId="7858A05F" w14:textId="7B0D5A50" w:rsidR="00995090" w:rsidRDefault="00995090">
      <w:pPr>
        <w:pStyle w:val="CommentText"/>
      </w:pPr>
    </w:p>
  </w:comment>
  <w:comment w:id="158" w:author="Dena McWain" w:date="2016-01-29T11:26:00Z" w:initials="DM">
    <w:p w14:paraId="4C172889" w14:textId="4950E5F8" w:rsidR="00995090" w:rsidRDefault="00995090">
      <w:pPr>
        <w:pStyle w:val="CommentText"/>
      </w:pPr>
      <w:r>
        <w:rPr>
          <w:rStyle w:val="CommentReference"/>
        </w:rPr>
        <w:annotationRef/>
      </w:r>
      <w:r>
        <w:t xml:space="preserve">References are out of order. You cite 30 on above on page 9. </w:t>
      </w:r>
    </w:p>
  </w:comment>
  <w:comment w:id="181" w:author="Dena McWain" w:date="2016-01-29T12:46:00Z" w:initials="DM">
    <w:p w14:paraId="4E7800E0" w14:textId="131D2DE1" w:rsidR="00995090" w:rsidRDefault="00995090">
      <w:pPr>
        <w:pStyle w:val="CommentText"/>
      </w:pPr>
      <w:r>
        <w:rPr>
          <w:rStyle w:val="CommentReference"/>
        </w:rPr>
        <w:annotationRef/>
      </w:r>
      <w:r>
        <w:t xml:space="preserve">Only patient 2? </w:t>
      </w:r>
    </w:p>
  </w:comment>
  <w:comment w:id="182" w:author="Infusion Communications" w:date="2016-01-29T16:17:00Z" w:initials="IC">
    <w:p w14:paraId="48025AF7" w14:textId="4FDCDFC3" w:rsidR="00882A15" w:rsidRDefault="00882A15">
      <w:pPr>
        <w:pStyle w:val="CommentText"/>
      </w:pPr>
      <w:r>
        <w:rPr>
          <w:rStyle w:val="CommentReference"/>
        </w:rPr>
        <w:annotationRef/>
      </w:r>
      <w:r>
        <w:t>I think it should be more patients.</w:t>
      </w:r>
    </w:p>
  </w:comment>
  <w:comment w:id="192" w:author="Dena McWain" w:date="2016-01-29T12:21:00Z" w:initials="DM">
    <w:p w14:paraId="7CDD0B28" w14:textId="00144D03" w:rsidR="00995090" w:rsidRDefault="00995090">
      <w:pPr>
        <w:pStyle w:val="CommentText"/>
      </w:pPr>
      <w:r>
        <w:rPr>
          <w:rStyle w:val="CommentReference"/>
        </w:rPr>
        <w:annotationRef/>
      </w:r>
      <w:proofErr w:type="spellStart"/>
      <w:r>
        <w:t>Subvolumes</w:t>
      </w:r>
      <w:proofErr w:type="spellEnd"/>
      <w:r>
        <w:t>?</w:t>
      </w:r>
    </w:p>
  </w:comment>
  <w:comment w:id="201" w:author="Dena McWain" w:date="2016-01-29T11:56:00Z" w:initials="DM">
    <w:p w14:paraId="6864A0F4" w14:textId="71A5E25C" w:rsidR="00995090" w:rsidRDefault="00995090">
      <w:pPr>
        <w:pStyle w:val="CommentText"/>
      </w:pPr>
      <w:r>
        <w:rPr>
          <w:rStyle w:val="CommentReference"/>
        </w:rPr>
        <w:annotationRef/>
      </w:r>
      <w:r>
        <w:t>Topics?</w:t>
      </w:r>
    </w:p>
  </w:comment>
  <w:comment w:id="207" w:author="Dena McWain" w:date="2016-01-29T12:00:00Z" w:initials="DM">
    <w:p w14:paraId="436FF240" w14:textId="77777777" w:rsidR="00A41886" w:rsidRDefault="00A41886" w:rsidP="00A41886">
      <w:pPr>
        <w:pStyle w:val="CommentText"/>
      </w:pPr>
      <w:r>
        <w:rPr>
          <w:rStyle w:val="CommentReference"/>
        </w:rPr>
        <w:annotationRef/>
      </w:r>
      <w:r>
        <w:t xml:space="preserve">This is correct here? Seems out of place and an odd way to end. </w:t>
      </w:r>
    </w:p>
  </w:comment>
  <w:comment w:id="208" w:author="Infusion Communications" w:date="2016-01-29T16:21:00Z" w:initials="IC">
    <w:p w14:paraId="38AD4C8E" w14:textId="360197C3" w:rsidR="00A41886" w:rsidRDefault="00A41886">
      <w:pPr>
        <w:pStyle w:val="CommentText"/>
      </w:pPr>
      <w:r>
        <w:rPr>
          <w:rStyle w:val="CommentReference"/>
        </w:rPr>
        <w:annotationRef/>
      </w:r>
      <w:r>
        <w:t>I have moved it and ended on a more appropriate concluding sentence</w:t>
      </w:r>
    </w:p>
  </w:comment>
  <w:comment w:id="223" w:author="Dena McWain" w:date="2016-01-29T11:57:00Z" w:initials="DM">
    <w:p w14:paraId="6A5F1E83" w14:textId="72870FA7" w:rsidR="00995090" w:rsidRDefault="00995090">
      <w:pPr>
        <w:pStyle w:val="CommentText"/>
      </w:pPr>
      <w:r>
        <w:rPr>
          <w:rStyle w:val="CommentReference"/>
        </w:rPr>
        <w:annotationRef/>
      </w:r>
      <w:r>
        <w:t xml:space="preserve">Can this be revised? </w:t>
      </w:r>
      <w:r>
        <w:rPr>
          <w:rFonts w:eastAsia="Georgia" w:cs="Arial"/>
        </w:rPr>
        <w:t>T</w:t>
      </w:r>
      <w:r w:rsidRPr="009C79CA">
        <w:rPr>
          <w:rFonts w:eastAsia="Georgia" w:cs="Arial"/>
        </w:rPr>
        <w:t xml:space="preserve">he processing pipeline is </w:t>
      </w:r>
      <w:r>
        <w:rPr>
          <w:rFonts w:eastAsia="Georgia" w:cs="Arial"/>
        </w:rPr>
        <w:t>available as an open source of information to</w:t>
      </w:r>
      <w:r w:rsidRPr="009C79CA">
        <w:rPr>
          <w:rFonts w:eastAsia="Georgia" w:cs="Arial"/>
        </w:rPr>
        <w:t xml:space="preserve"> researchers</w:t>
      </w:r>
      <w:r>
        <w:rPr>
          <w:rFonts w:eastAsia="Georgia" w:cs="Arial"/>
        </w:rPr>
        <w:t xml:space="preserve"> who</w:t>
      </w:r>
      <w:r w:rsidRPr="009C79CA">
        <w:rPr>
          <w:rFonts w:eastAsia="Georgia" w:cs="Arial"/>
        </w:rPr>
        <w:t xml:space="preserve"> desir</w:t>
      </w:r>
      <w:r>
        <w:rPr>
          <w:rFonts w:eastAsia="Georgia" w:cs="Arial"/>
        </w:rPr>
        <w:t>e</w:t>
      </w:r>
      <w:r w:rsidRPr="009C79CA">
        <w:rPr>
          <w:rFonts w:eastAsia="Georgia" w:cs="Arial"/>
        </w:rPr>
        <w:t xml:space="preserve"> to partic</w:t>
      </w:r>
      <w:r>
        <w:rPr>
          <w:rFonts w:eastAsia="Georgia" w:cs="Arial"/>
        </w:rPr>
        <w:t>ipate in and extend this work.</w:t>
      </w:r>
    </w:p>
  </w:comment>
  <w:comment w:id="229" w:author="Dena McWain" w:date="2016-01-29T12:00:00Z" w:initials="DM">
    <w:p w14:paraId="42D7AE82" w14:textId="5129FC52" w:rsidR="00995090" w:rsidRDefault="00995090">
      <w:pPr>
        <w:pStyle w:val="CommentText"/>
      </w:pPr>
      <w:r>
        <w:rPr>
          <w:rStyle w:val="CommentReference"/>
        </w:rPr>
        <w:annotationRef/>
      </w:r>
      <w:r>
        <w:t xml:space="preserve">This is correct here? Seems out of place and an odd way to end. </w:t>
      </w:r>
    </w:p>
  </w:comment>
  <w:comment w:id="234" w:author="Infusion Communications" w:date="2016-01-25T16:29:00Z" w:initials="IC">
    <w:p w14:paraId="22BCE23B" w14:textId="598BE839" w:rsidR="00995090" w:rsidRDefault="00995090">
      <w:pPr>
        <w:pStyle w:val="CommentText"/>
      </w:pPr>
      <w:r>
        <w:rPr>
          <w:rStyle w:val="CommentReference"/>
        </w:rPr>
        <w:annotationRef/>
      </w:r>
      <w:r w:rsidRPr="00621E21">
        <w:rPr>
          <w:b/>
          <w:highlight w:val="yellow"/>
          <w:u w:val="single"/>
        </w:rPr>
        <w:t>COMMENT TO AUTHORS</w:t>
      </w:r>
      <w:r>
        <w:t xml:space="preserve">: </w:t>
      </w:r>
      <w:r w:rsidRPr="001D0A1C">
        <w:t>Please indicate any potential financial conflicts related to this manuscript, such as: advisory board, paid consultant, honoraria, research grants received by you or your affiliation, speakers’ bureau, owning stock in company, or employment; include funding source for each disclosure.</w:t>
      </w:r>
    </w:p>
  </w:comment>
  <w:comment w:id="236" w:author="Dena McWain" w:date="2016-01-29T12:02:00Z" w:initials="DM">
    <w:p w14:paraId="25B336F0" w14:textId="7A0B3029" w:rsidR="00995090" w:rsidRDefault="00995090">
      <w:pPr>
        <w:pStyle w:val="CommentText"/>
      </w:pPr>
      <w:r>
        <w:rPr>
          <w:rStyle w:val="CommentReference"/>
        </w:rPr>
        <w:annotationRef/>
      </w:r>
      <w:r>
        <w:t xml:space="preserve">Is the De capped or not? It’s capped on the title page, etc. </w:t>
      </w:r>
    </w:p>
  </w:comment>
  <w:comment w:id="240" w:author="Infusion Communications" w:date="2016-01-27T15:27:00Z" w:initials="IC">
    <w:p w14:paraId="5B67DC41" w14:textId="64BB6F22" w:rsidR="00995090" w:rsidRDefault="00995090" w:rsidP="00A71849">
      <w:pPr>
        <w:pStyle w:val="CommentText"/>
      </w:pPr>
      <w:r>
        <w:rPr>
          <w:rStyle w:val="CommentReference"/>
        </w:rPr>
        <w:annotationRef/>
      </w:r>
      <w:r w:rsidRPr="00A71849">
        <w:rPr>
          <w:b/>
          <w:highlight w:val="yellow"/>
          <w:u w:val="single"/>
        </w:rPr>
        <w:t>QUERY:</w:t>
      </w:r>
      <w:r>
        <w:t xml:space="preserve"> </w:t>
      </w:r>
      <w:r w:rsidRPr="00A71849">
        <w:t>Missing ref</w:t>
      </w:r>
      <w:r>
        <w:t>erences 4 and 5.</w:t>
      </w:r>
      <w:r w:rsidRPr="00A71849">
        <w:t xml:space="preserve"> </w:t>
      </w:r>
      <w:r>
        <w:t>Please provide references or, alternately, I would suggest:</w:t>
      </w:r>
    </w:p>
    <w:p w14:paraId="3A7992BD" w14:textId="77777777" w:rsidR="00995090" w:rsidRDefault="00995090" w:rsidP="00A71849">
      <w:pPr>
        <w:pStyle w:val="CommentText"/>
      </w:pPr>
    </w:p>
    <w:p w14:paraId="64FF306E" w14:textId="05A3554E" w:rsidR="00995090" w:rsidRDefault="00995090" w:rsidP="00A71849">
      <w:pPr>
        <w:pStyle w:val="CommentText"/>
      </w:pPr>
      <w:r>
        <w:rPr>
          <w:highlight w:val="green"/>
        </w:rPr>
        <w:t xml:space="preserve">4. </w:t>
      </w:r>
      <w:r w:rsidRPr="005D78D5">
        <w:rPr>
          <w:highlight w:val="green"/>
        </w:rPr>
        <w:t>Pollution:</w:t>
      </w:r>
      <w:r>
        <w:rPr>
          <w:highlight w:val="green"/>
        </w:rPr>
        <w:t xml:space="preserve"> </w:t>
      </w:r>
      <w:r>
        <w:t>Schultz et al.,</w:t>
      </w:r>
      <w:r w:rsidRPr="007A3349">
        <w:rPr>
          <w:i/>
        </w:rPr>
        <w:t xml:space="preserve"> Early-Life Exposure to Traffic-related Air Pollution and Lung Function in Adolescence.</w:t>
      </w:r>
      <w:r>
        <w:t xml:space="preserve"> Am J </w:t>
      </w:r>
      <w:proofErr w:type="spellStart"/>
      <w:r>
        <w:t>Respir</w:t>
      </w:r>
      <w:proofErr w:type="spellEnd"/>
      <w:r>
        <w:t xml:space="preserve"> </w:t>
      </w:r>
      <w:proofErr w:type="spellStart"/>
      <w:r>
        <w:t>Crit</w:t>
      </w:r>
      <w:proofErr w:type="spellEnd"/>
      <w:r>
        <w:t xml:space="preserve"> Care Med. 2016 Jan 15</w:t>
      </w:r>
      <w:proofErr w:type="gramStart"/>
      <w:r>
        <w:t>;193</w:t>
      </w:r>
      <w:proofErr w:type="gramEnd"/>
      <w:r>
        <w:t>(2):171-7.</w:t>
      </w:r>
    </w:p>
    <w:p w14:paraId="2CF1C8A6" w14:textId="77777777" w:rsidR="00995090" w:rsidRPr="007A3349" w:rsidRDefault="00995090" w:rsidP="00A71849">
      <w:pPr>
        <w:pStyle w:val="CommentText"/>
        <w:rPr>
          <w:i/>
        </w:rPr>
      </w:pPr>
    </w:p>
    <w:p w14:paraId="52AB563B" w14:textId="77777777" w:rsidR="00995090" w:rsidRPr="005D78D5" w:rsidRDefault="00995090" w:rsidP="00A71849">
      <w:pPr>
        <w:pStyle w:val="CommentText"/>
        <w:rPr>
          <w:highlight w:val="green"/>
        </w:rPr>
      </w:pPr>
    </w:p>
    <w:p w14:paraId="1217EBAE" w14:textId="660C3EAA" w:rsidR="00995090" w:rsidRDefault="00995090" w:rsidP="00A71849">
      <w:pPr>
        <w:pStyle w:val="CommentText"/>
      </w:pPr>
      <w:r>
        <w:rPr>
          <w:highlight w:val="green"/>
        </w:rPr>
        <w:t xml:space="preserve">5. </w:t>
      </w:r>
      <w:r w:rsidRPr="005D78D5">
        <w:rPr>
          <w:highlight w:val="green"/>
        </w:rPr>
        <w:t>Allergen skin test reactivity</w:t>
      </w:r>
      <w:r>
        <w:t xml:space="preserve">: Langley et al., </w:t>
      </w:r>
      <w:r w:rsidRPr="007A3349">
        <w:rPr>
          <w:i/>
        </w:rPr>
        <w:t xml:space="preserve">Relationship between exposure to domestic allergens and bronchial </w:t>
      </w:r>
      <w:proofErr w:type="spellStart"/>
      <w:r w:rsidRPr="007A3349">
        <w:rPr>
          <w:i/>
        </w:rPr>
        <w:t>hyperresponsiveness</w:t>
      </w:r>
      <w:proofErr w:type="spellEnd"/>
      <w:r w:rsidRPr="007A3349">
        <w:rPr>
          <w:i/>
        </w:rPr>
        <w:t xml:space="preserve"> in non-</w:t>
      </w:r>
      <w:proofErr w:type="spellStart"/>
      <w:r w:rsidRPr="007A3349">
        <w:rPr>
          <w:i/>
        </w:rPr>
        <w:t>sensitised</w:t>
      </w:r>
      <w:proofErr w:type="spellEnd"/>
      <w:r w:rsidRPr="007A3349">
        <w:rPr>
          <w:i/>
        </w:rPr>
        <w:t>, atopic asthmatic subjects</w:t>
      </w:r>
      <w:r>
        <w:rPr>
          <w:i/>
        </w:rPr>
        <w:t>.</w:t>
      </w:r>
      <w:r w:rsidRPr="007A3349">
        <w:t xml:space="preserve"> </w:t>
      </w:r>
      <w:r>
        <w:t>Thorax. 2005 Jan; 60(1): 17–21.</w:t>
      </w:r>
    </w:p>
    <w:p w14:paraId="3AB9284F" w14:textId="77777777" w:rsidR="00995090" w:rsidRPr="005D78D5" w:rsidRDefault="00995090" w:rsidP="00A71849">
      <w:pPr>
        <w:pStyle w:val="CommentText"/>
      </w:pPr>
      <w:proofErr w:type="spellStart"/>
      <w:proofErr w:type="gramStart"/>
      <w:r>
        <w:t>doi</w:t>
      </w:r>
      <w:proofErr w:type="spellEnd"/>
      <w:proofErr w:type="gramEnd"/>
      <w:r>
        <w:t>:  10.1136/thx.2004.027839</w:t>
      </w:r>
    </w:p>
    <w:p w14:paraId="2AF56178" w14:textId="7205A9C9" w:rsidR="00995090" w:rsidRDefault="00995090">
      <w:pPr>
        <w:pStyle w:val="CommentText"/>
      </w:pPr>
    </w:p>
  </w:comment>
  <w:comment w:id="272" w:author="Dena McWain" w:date="2016-01-29T12:39:00Z" w:initials="DM">
    <w:p w14:paraId="4E25A989" w14:textId="1FC6C08F" w:rsidR="00995090" w:rsidRDefault="00995090">
      <w:pPr>
        <w:pStyle w:val="CommentText"/>
      </w:pPr>
      <w:r>
        <w:rPr>
          <w:rStyle w:val="CommentReference"/>
        </w:rPr>
        <w:annotationRef/>
      </w:r>
      <w:r>
        <w:t>Please add Abbreviations for each figure below each Figure Legend.</w:t>
      </w:r>
    </w:p>
  </w:comment>
  <w:comment w:id="302" w:author="Infusion Communications" w:date="2016-01-28T10:48:00Z" w:initials="IC">
    <w:p w14:paraId="409D2D81" w14:textId="33D2FBAB" w:rsidR="00995090" w:rsidRDefault="00995090">
      <w:pPr>
        <w:pStyle w:val="CommentText"/>
      </w:pPr>
      <w:r>
        <w:rPr>
          <w:rStyle w:val="CommentReference"/>
        </w:rPr>
        <w:annotationRef/>
      </w:r>
      <w:r w:rsidRPr="008F22A5">
        <w:t>Is this DAYS 2 and 3 or time points 2 and 3??</w:t>
      </w:r>
    </w:p>
  </w:comment>
  <w:comment w:id="307" w:author="Infusion Communications" w:date="2016-01-25T16:45:00Z" w:initials="IC">
    <w:p w14:paraId="02611AAE" w14:textId="4F8FF4E7" w:rsidR="00995090" w:rsidRDefault="00995090" w:rsidP="00233619">
      <w:pPr>
        <w:pStyle w:val="CommentText"/>
      </w:pPr>
      <w:r>
        <w:rPr>
          <w:rStyle w:val="CommentReference"/>
        </w:rPr>
        <w:annotationRef/>
      </w:r>
      <w:r>
        <w:rPr>
          <w:b/>
          <w:highlight w:val="yellow"/>
          <w:u w:val="single"/>
        </w:rPr>
        <w:t>COMMENT</w:t>
      </w:r>
      <w:r w:rsidR="00A41886">
        <w:rPr>
          <w:b/>
          <w:highlight w:val="yellow"/>
          <w:u w:val="single"/>
        </w:rPr>
        <w:t>S</w:t>
      </w:r>
      <w:r w:rsidRPr="00233619">
        <w:rPr>
          <w:b/>
          <w:highlight w:val="yellow"/>
          <w:u w:val="single"/>
        </w:rPr>
        <w:t xml:space="preserve"> TO AUTHORS:</w:t>
      </w:r>
      <w:r>
        <w:rPr>
          <w:highlight w:val="yellow"/>
        </w:rPr>
        <w:t xml:space="preserve"> </w:t>
      </w:r>
      <w:r w:rsidRPr="00233619">
        <w:t>The label "He3/H1 template" should be changed to "</w:t>
      </w:r>
      <w:r w:rsidRPr="00233619">
        <w:rPr>
          <w:vertAlign w:val="superscript"/>
        </w:rPr>
        <w:t>3</w:t>
      </w:r>
      <w:r w:rsidRPr="00233619">
        <w:t>He/</w:t>
      </w:r>
      <w:r w:rsidRPr="00233619">
        <w:rPr>
          <w:vertAlign w:val="superscript"/>
        </w:rPr>
        <w:t>1</w:t>
      </w:r>
      <w:r w:rsidRPr="00233619">
        <w:t>H Template" to match language in text.</w:t>
      </w:r>
    </w:p>
    <w:p w14:paraId="4B29B77B" w14:textId="77777777" w:rsidR="00A41886" w:rsidRDefault="00A41886" w:rsidP="00233619">
      <w:pPr>
        <w:pStyle w:val="CommentText"/>
      </w:pPr>
    </w:p>
    <w:p w14:paraId="1A70B9EF" w14:textId="77777777" w:rsidR="00A41886" w:rsidRDefault="00A41886" w:rsidP="00233619">
      <w:pPr>
        <w:pStyle w:val="CommentText"/>
      </w:pPr>
    </w:p>
    <w:p w14:paraId="2502154A" w14:textId="77777777" w:rsidR="00A41886" w:rsidRDefault="00A41886" w:rsidP="00A41886">
      <w:pPr>
        <w:pStyle w:val="CommentText"/>
      </w:pPr>
      <w:r>
        <w:t xml:space="preserve">We will need high-res images (300 dpi) of figures to prepare them to journal specs. </w:t>
      </w:r>
    </w:p>
    <w:p w14:paraId="5BF7837C" w14:textId="77777777" w:rsidR="00A41886" w:rsidRDefault="00A41886" w:rsidP="00A41886">
      <w:pPr>
        <w:pStyle w:val="CommentText"/>
      </w:pPr>
    </w:p>
    <w:p w14:paraId="7199CDE7" w14:textId="417C1073" w:rsidR="00A41886" w:rsidRDefault="00A41886" w:rsidP="00A41886">
      <w:pPr>
        <w:pStyle w:val="CommentText"/>
      </w:pPr>
      <w:r>
        <w:t>Are any of the figures from another source? Do any require permission?</w:t>
      </w:r>
    </w:p>
    <w:p w14:paraId="5C91BF42" w14:textId="5E631E57" w:rsidR="00995090" w:rsidRDefault="00995090">
      <w:pPr>
        <w:pStyle w:val="CommentText"/>
      </w:pPr>
    </w:p>
  </w:comment>
  <w:comment w:id="311" w:author="Infusion Communications" w:date="2016-01-25T16:46:00Z" w:initials="IC">
    <w:p w14:paraId="5BCB7E92" w14:textId="21C3591C" w:rsidR="00995090" w:rsidRDefault="00995090">
      <w:pPr>
        <w:pStyle w:val="CommentText"/>
      </w:pPr>
      <w:r>
        <w:rPr>
          <w:rStyle w:val="CommentReference"/>
        </w:rPr>
        <w:annotationRef/>
      </w:r>
      <w:r>
        <w:rPr>
          <w:b/>
          <w:highlight w:val="yellow"/>
          <w:u w:val="single"/>
        </w:rPr>
        <w:t>COMMENT</w:t>
      </w:r>
      <w:r w:rsidRPr="00233619">
        <w:rPr>
          <w:b/>
          <w:highlight w:val="yellow"/>
          <w:u w:val="single"/>
        </w:rPr>
        <w:t xml:space="preserve"> TO AUTHORS</w:t>
      </w:r>
      <w:r>
        <w:t>:</w:t>
      </w:r>
      <w:r w:rsidRPr="00233619">
        <w:t xml:space="preserve"> In the labels, the 3 in ‘3HE’ should be superscripted and the hyphen in 4-D should be deleted.</w:t>
      </w:r>
    </w:p>
  </w:comment>
  <w:comment w:id="316" w:author="Infusion Communications" w:date="2016-01-25T16:47:00Z" w:initials="IC">
    <w:p w14:paraId="14843B30" w14:textId="17762049" w:rsidR="00995090" w:rsidRDefault="00995090">
      <w:pPr>
        <w:pStyle w:val="CommentText"/>
      </w:pPr>
      <w:r>
        <w:rPr>
          <w:rStyle w:val="CommentReference"/>
        </w:rPr>
        <w:annotationRef/>
      </w:r>
      <w:r>
        <w:rPr>
          <w:b/>
          <w:highlight w:val="yellow"/>
          <w:u w:val="single"/>
        </w:rPr>
        <w:t>COMMENT</w:t>
      </w:r>
      <w:r w:rsidRPr="00233619">
        <w:rPr>
          <w:b/>
          <w:highlight w:val="yellow"/>
          <w:u w:val="single"/>
        </w:rPr>
        <w:t xml:space="preserve"> TO AUTHORS:</w:t>
      </w:r>
      <w:r>
        <w:t xml:space="preserve"> I</w:t>
      </w:r>
      <w:r w:rsidRPr="00233619">
        <w:t>n the labels, “Subject” should be changed to “Patient”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8B7633A" w15:done="1"/>
  <w15:commentEx w15:paraId="7B8BF0E6" w15:done="0"/>
  <w15:commentEx w15:paraId="2951B618" w15:done="0"/>
  <w15:commentEx w15:paraId="66680245" w15:done="0"/>
  <w15:commentEx w15:paraId="0F09AB69" w15:done="0"/>
  <w15:commentEx w15:paraId="6599C42D" w15:done="0"/>
  <w15:commentEx w15:paraId="40340496" w15:done="1"/>
  <w15:commentEx w15:paraId="3F8CCD06" w15:done="1"/>
  <w15:commentEx w15:paraId="34908D34" w15:done="0"/>
  <w15:commentEx w15:paraId="567C8490" w15:done="1"/>
  <w15:commentEx w15:paraId="399D8E22" w15:done="0"/>
  <w15:commentEx w15:paraId="15B2D2E6" w15:done="1"/>
  <w15:commentEx w15:paraId="4D1F7E66" w15:paraIdParent="15B2D2E6" w15:done="1"/>
  <w15:commentEx w15:paraId="760B358B" w15:done="1"/>
  <w15:commentEx w15:paraId="624A0E04" w15:done="1"/>
  <w15:commentEx w15:paraId="211A799F" w15:paraIdParent="624A0E04" w15:done="1"/>
  <w15:commentEx w15:paraId="7419AC7A" w15:done="1"/>
  <w15:commentEx w15:paraId="3F101931" w15:paraIdParent="7419AC7A" w15:done="1"/>
  <w15:commentEx w15:paraId="766A43B4" w15:done="1"/>
  <w15:commentEx w15:paraId="01684067" w15:paraIdParent="766A43B4" w15:done="1"/>
  <w15:commentEx w15:paraId="4948E2C2" w15:done="0"/>
  <w15:commentEx w15:paraId="243E8537" w15:done="0"/>
  <w15:commentEx w15:paraId="4DF4D3AE" w15:done="0"/>
  <w15:commentEx w15:paraId="15098BFA" w15:done="1"/>
  <w15:commentEx w15:paraId="0A0EE58F" w15:done="1"/>
  <w15:commentEx w15:paraId="27150F55" w15:done="1"/>
  <w15:commentEx w15:paraId="63330D5B" w15:done="0"/>
  <w15:commentEx w15:paraId="7C7EACC0" w15:paraIdParent="63330D5B" w15:done="0"/>
  <w15:commentEx w15:paraId="10CD4665" w15:done="0"/>
  <w15:commentEx w15:paraId="07E6EE0D" w15:done="0"/>
  <w15:commentEx w15:paraId="36B42877" w15:done="1"/>
  <w15:commentEx w15:paraId="7858A05F" w15:done="0"/>
  <w15:commentEx w15:paraId="4C172889" w15:done="1"/>
  <w15:commentEx w15:paraId="4E7800E0" w15:done="1"/>
  <w15:commentEx w15:paraId="48025AF7" w15:paraIdParent="4E7800E0" w15:done="1"/>
  <w15:commentEx w15:paraId="7CDD0B28" w15:done="1"/>
  <w15:commentEx w15:paraId="6864A0F4" w15:done="1"/>
  <w15:commentEx w15:paraId="436FF240" w15:done="1"/>
  <w15:commentEx w15:paraId="38AD4C8E" w15:paraIdParent="436FF240" w15:done="1"/>
  <w15:commentEx w15:paraId="6A5F1E83" w15:done="0"/>
  <w15:commentEx w15:paraId="42D7AE82" w15:done="0"/>
  <w15:commentEx w15:paraId="22BCE23B" w15:done="0"/>
  <w15:commentEx w15:paraId="25B336F0" w15:done="1"/>
  <w15:commentEx w15:paraId="2AF56178" w15:done="0"/>
  <w15:commentEx w15:paraId="4E25A989" w15:done="0"/>
  <w15:commentEx w15:paraId="409D2D81" w15:done="0"/>
  <w15:commentEx w15:paraId="5C91BF42" w15:done="0"/>
  <w15:commentEx w15:paraId="5BCB7E92" w15:done="0"/>
  <w15:commentEx w15:paraId="14843B30"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3C0BC0" w14:textId="77777777" w:rsidR="00995090" w:rsidRDefault="00995090" w:rsidP="003044C3">
      <w:r>
        <w:separator/>
      </w:r>
    </w:p>
    <w:p w14:paraId="299BB3B8" w14:textId="77777777" w:rsidR="00995090" w:rsidRDefault="00995090"/>
    <w:p w14:paraId="554A740E" w14:textId="77777777" w:rsidR="00995090" w:rsidRDefault="00995090" w:rsidP="00704B36"/>
    <w:p w14:paraId="2453319A" w14:textId="77777777" w:rsidR="00995090" w:rsidRDefault="00995090" w:rsidP="00704B36"/>
    <w:p w14:paraId="26A2A5BB" w14:textId="77777777" w:rsidR="00995090" w:rsidRDefault="00995090"/>
  </w:endnote>
  <w:endnote w:type="continuationSeparator" w:id="0">
    <w:p w14:paraId="0D2C5E6B" w14:textId="77777777" w:rsidR="00995090" w:rsidRDefault="00995090" w:rsidP="003044C3">
      <w:r>
        <w:continuationSeparator/>
      </w:r>
    </w:p>
    <w:p w14:paraId="7A2EE08C" w14:textId="77777777" w:rsidR="00995090" w:rsidRDefault="00995090"/>
    <w:p w14:paraId="7369451B" w14:textId="77777777" w:rsidR="00995090" w:rsidRDefault="00995090" w:rsidP="00704B36"/>
    <w:p w14:paraId="288D0C87" w14:textId="77777777" w:rsidR="00995090" w:rsidRDefault="00995090" w:rsidP="00704B36"/>
    <w:p w14:paraId="46266A4A" w14:textId="77777777" w:rsidR="00995090" w:rsidRDefault="009950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Georgia">
    <w:panose1 w:val="02040502050405020303"/>
    <w:charset w:val="00"/>
    <w:family w:val="roman"/>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75CBC" w14:textId="77777777" w:rsidR="00995090" w:rsidRPr="00320218" w:rsidRDefault="00995090" w:rsidP="00440D8F">
    <w:pPr>
      <w:pStyle w:val="Footer"/>
      <w:spacing w:line="240" w:lineRule="auto"/>
      <w:jc w:val="right"/>
      <w:rPr>
        <w:sz w:val="22"/>
        <w:szCs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8FD473" w14:textId="77777777" w:rsidR="00995090" w:rsidRDefault="00995090" w:rsidP="003044C3">
      <w:r>
        <w:separator/>
      </w:r>
    </w:p>
    <w:p w14:paraId="57D63C4F" w14:textId="77777777" w:rsidR="00995090" w:rsidRDefault="00995090"/>
    <w:p w14:paraId="50D47857" w14:textId="77777777" w:rsidR="00995090" w:rsidRDefault="00995090" w:rsidP="00704B36"/>
    <w:p w14:paraId="0219930D" w14:textId="77777777" w:rsidR="00995090" w:rsidRDefault="00995090" w:rsidP="00704B36"/>
    <w:p w14:paraId="2A2B0D5A" w14:textId="77777777" w:rsidR="00995090" w:rsidRDefault="00995090"/>
  </w:footnote>
  <w:footnote w:type="continuationSeparator" w:id="0">
    <w:p w14:paraId="6EFA7BB3" w14:textId="77777777" w:rsidR="00995090" w:rsidRDefault="00995090" w:rsidP="003044C3">
      <w:r>
        <w:continuationSeparator/>
      </w:r>
    </w:p>
    <w:p w14:paraId="1A686E4D" w14:textId="77777777" w:rsidR="00995090" w:rsidRDefault="00995090"/>
    <w:p w14:paraId="335C4595" w14:textId="77777777" w:rsidR="00995090" w:rsidRDefault="00995090" w:rsidP="00704B36"/>
    <w:p w14:paraId="75E63526" w14:textId="77777777" w:rsidR="00995090" w:rsidRDefault="00995090" w:rsidP="00704B36"/>
    <w:p w14:paraId="1B91F2B6" w14:textId="77777777" w:rsidR="00995090" w:rsidRDefault="00995090"/>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C3A1F2" w14:textId="77777777" w:rsidR="00995090" w:rsidRPr="00F6157F" w:rsidRDefault="00995090" w:rsidP="00F6157F">
    <w:pPr>
      <w:pStyle w:val="Header"/>
      <w:spacing w:line="240" w:lineRule="auto"/>
      <w:jc w:val="right"/>
      <w:rPr>
        <w:sz w:val="22"/>
        <w:szCs w:val="2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DEF3BFD"/>
    <w:multiLevelType w:val="multilevel"/>
    <w:tmpl w:val="40CAE3B6"/>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1" w15:restartNumberingAfterBreak="0">
    <w:nsid w:val="15482BF0"/>
    <w:multiLevelType w:val="multilevel"/>
    <w:tmpl w:val="84C28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FC5CF8"/>
    <w:multiLevelType w:val="multilevel"/>
    <w:tmpl w:val="C1D807C6"/>
    <w:styleLink w:val="List0"/>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3" w15:restartNumberingAfterBreak="0">
    <w:nsid w:val="31275B47"/>
    <w:multiLevelType w:val="hybridMultilevel"/>
    <w:tmpl w:val="182480B8"/>
    <w:lvl w:ilvl="0" w:tplc="74123F46">
      <w:start w:val="1"/>
      <w:numFmt w:val="bullet"/>
      <w:lvlText w:val=""/>
      <w:lvlJc w:val="left"/>
      <w:pPr>
        <w:tabs>
          <w:tab w:val="num" w:pos="1464"/>
        </w:tabs>
        <w:ind w:left="1464" w:hanging="360"/>
      </w:pPr>
      <w:rPr>
        <w:rFonts w:ascii="Symbol" w:hAnsi="Symbol" w:hint="default"/>
        <w:color w:val="auto"/>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7807AC8"/>
    <w:multiLevelType w:val="hybridMultilevel"/>
    <w:tmpl w:val="549410DA"/>
    <w:lvl w:ilvl="0" w:tplc="D0947648">
      <w:start w:val="1"/>
      <w:numFmt w:val="bullet"/>
      <w:lvlText w:val=""/>
      <w:lvlJc w:val="left"/>
      <w:pPr>
        <w:tabs>
          <w:tab w:val="num" w:pos="1800"/>
        </w:tabs>
        <w:ind w:left="1800" w:hanging="360"/>
      </w:pPr>
      <w:rPr>
        <w:rFonts w:ascii="Symbol" w:hAnsi="Symbol" w:hint="default"/>
        <w:color w:val="auto"/>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38305532"/>
    <w:multiLevelType w:val="multilevel"/>
    <w:tmpl w:val="59FA44C6"/>
    <w:lvl w:ilvl="0">
      <w:start w:val="1"/>
      <w:numFmt w:val="bullet"/>
      <w:lvlText w:val="—"/>
      <w:lvlJc w:val="left"/>
      <w:pPr>
        <w:tabs>
          <w:tab w:val="num" w:pos="1464"/>
        </w:tabs>
        <w:ind w:left="1464"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44DB542E"/>
    <w:multiLevelType w:val="multilevel"/>
    <w:tmpl w:val="7BAA87E6"/>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7" w15:restartNumberingAfterBreak="0">
    <w:nsid w:val="4F430BB3"/>
    <w:multiLevelType w:val="multilevel"/>
    <w:tmpl w:val="F8267BC4"/>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8" w15:restartNumberingAfterBreak="0">
    <w:nsid w:val="54FE56F1"/>
    <w:multiLevelType w:val="hybridMultilevel"/>
    <w:tmpl w:val="59FA44C6"/>
    <w:lvl w:ilvl="0" w:tplc="79402E94">
      <w:start w:val="1"/>
      <w:numFmt w:val="bullet"/>
      <w:lvlText w:val="—"/>
      <w:lvlJc w:val="left"/>
      <w:pPr>
        <w:tabs>
          <w:tab w:val="num" w:pos="1464"/>
        </w:tabs>
        <w:ind w:left="1464"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AF07DE5"/>
    <w:multiLevelType w:val="multilevel"/>
    <w:tmpl w:val="2ECE1D0C"/>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10" w15:restartNumberingAfterBreak="0">
    <w:nsid w:val="65B11419"/>
    <w:multiLevelType w:val="multilevel"/>
    <w:tmpl w:val="84148ACE"/>
    <w:styleLink w:val="List1"/>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11" w15:restartNumberingAfterBreak="0">
    <w:nsid w:val="677E2219"/>
    <w:multiLevelType w:val="multilevel"/>
    <w:tmpl w:val="AAF2A2CA"/>
    <w:lvl w:ilvl="0">
      <w:numFmt w:val="bullet"/>
      <w:lvlText w:val="•"/>
      <w:lvlJc w:val="left"/>
      <w:rPr>
        <w:rFonts w:ascii="Georgia" w:eastAsia="Georgia" w:hAnsi="Georgia" w:cs="Georgia"/>
        <w:position w:val="0"/>
      </w:rPr>
    </w:lvl>
    <w:lvl w:ilvl="1">
      <w:start w:val="1"/>
      <w:numFmt w:val="bullet"/>
      <w:lvlText w:val="•"/>
      <w:lvlJc w:val="left"/>
      <w:rPr>
        <w:rFonts w:ascii="Georgia" w:eastAsia="Georgia" w:hAnsi="Georgia" w:cs="Georgia"/>
        <w:position w:val="0"/>
      </w:rPr>
    </w:lvl>
    <w:lvl w:ilvl="2">
      <w:start w:val="1"/>
      <w:numFmt w:val="bullet"/>
      <w:lvlText w:val="•"/>
      <w:lvlJc w:val="left"/>
      <w:rPr>
        <w:rFonts w:ascii="Georgia" w:eastAsia="Georgia" w:hAnsi="Georgia" w:cs="Georgia"/>
        <w:position w:val="0"/>
      </w:rPr>
    </w:lvl>
    <w:lvl w:ilvl="3">
      <w:start w:val="1"/>
      <w:numFmt w:val="bullet"/>
      <w:lvlText w:val="•"/>
      <w:lvlJc w:val="left"/>
      <w:rPr>
        <w:rFonts w:ascii="Georgia" w:eastAsia="Georgia" w:hAnsi="Georgia" w:cs="Georgia"/>
        <w:position w:val="0"/>
      </w:rPr>
    </w:lvl>
    <w:lvl w:ilvl="4">
      <w:start w:val="1"/>
      <w:numFmt w:val="bullet"/>
      <w:lvlText w:val="•"/>
      <w:lvlJc w:val="left"/>
      <w:rPr>
        <w:rFonts w:ascii="Georgia" w:eastAsia="Georgia" w:hAnsi="Georgia" w:cs="Georgia"/>
        <w:position w:val="0"/>
      </w:rPr>
    </w:lvl>
    <w:lvl w:ilvl="5">
      <w:start w:val="1"/>
      <w:numFmt w:val="bullet"/>
      <w:lvlText w:val="•"/>
      <w:lvlJc w:val="left"/>
      <w:rPr>
        <w:rFonts w:ascii="Georgia" w:eastAsia="Georgia" w:hAnsi="Georgia" w:cs="Georgia"/>
        <w:position w:val="0"/>
      </w:rPr>
    </w:lvl>
    <w:lvl w:ilvl="6">
      <w:start w:val="1"/>
      <w:numFmt w:val="bullet"/>
      <w:lvlText w:val="•"/>
      <w:lvlJc w:val="left"/>
      <w:rPr>
        <w:rFonts w:ascii="Georgia" w:eastAsia="Georgia" w:hAnsi="Georgia" w:cs="Georgia"/>
        <w:position w:val="0"/>
      </w:rPr>
    </w:lvl>
    <w:lvl w:ilvl="7">
      <w:start w:val="1"/>
      <w:numFmt w:val="bullet"/>
      <w:lvlText w:val="•"/>
      <w:lvlJc w:val="left"/>
      <w:rPr>
        <w:rFonts w:ascii="Georgia" w:eastAsia="Georgia" w:hAnsi="Georgia" w:cs="Georgia"/>
        <w:position w:val="0"/>
      </w:rPr>
    </w:lvl>
    <w:lvl w:ilvl="8">
      <w:start w:val="1"/>
      <w:numFmt w:val="bullet"/>
      <w:lvlText w:val="•"/>
      <w:lvlJc w:val="left"/>
      <w:rPr>
        <w:rFonts w:ascii="Georgia" w:eastAsia="Georgia" w:hAnsi="Georgia" w:cs="Georgia"/>
        <w:position w:val="0"/>
      </w:rPr>
    </w:lvl>
  </w:abstractNum>
  <w:abstractNum w:abstractNumId="12" w15:restartNumberingAfterBreak="0">
    <w:nsid w:val="6E4E6A0E"/>
    <w:multiLevelType w:val="hybridMultilevel"/>
    <w:tmpl w:val="E842CA84"/>
    <w:lvl w:ilvl="0" w:tplc="D09476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89717EC"/>
    <w:multiLevelType w:val="hybridMultilevel"/>
    <w:tmpl w:val="B7BE6AE2"/>
    <w:lvl w:ilvl="0" w:tplc="D0947648">
      <w:start w:val="1"/>
      <w:numFmt w:val="bullet"/>
      <w:lvlText w:val=""/>
      <w:lvlJc w:val="left"/>
      <w:pPr>
        <w:tabs>
          <w:tab w:val="num" w:pos="1440"/>
        </w:tabs>
        <w:ind w:left="144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5"/>
  </w:num>
  <w:num w:numId="3">
    <w:abstractNumId w:val="3"/>
  </w:num>
  <w:num w:numId="4">
    <w:abstractNumId w:val="4"/>
  </w:num>
  <w:num w:numId="5">
    <w:abstractNumId w:val="12"/>
  </w:num>
  <w:num w:numId="6">
    <w:abstractNumId w:val="13"/>
  </w:num>
  <w:num w:numId="7">
    <w:abstractNumId w:val="1"/>
  </w:num>
  <w:num w:numId="8">
    <w:abstractNumId w:val="11"/>
  </w:num>
  <w:num w:numId="9">
    <w:abstractNumId w:val="6"/>
  </w:num>
  <w:num w:numId="10">
    <w:abstractNumId w:val="0"/>
  </w:num>
  <w:num w:numId="11">
    <w:abstractNumId w:val="2"/>
  </w:num>
  <w:num w:numId="12">
    <w:abstractNumId w:val="7"/>
  </w:num>
  <w:num w:numId="13">
    <w:abstractNumId w:val="9"/>
  </w:num>
  <w:num w:numId="14">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ena McWain">
    <w15:presenceInfo w15:providerId="None" w15:userId="Dena McWain"/>
  </w15:person>
  <w15:person w15:author="Infusion Communications">
    <w15:presenceInfo w15:providerId="None" w15:userId="Infusion Communications"/>
  </w15:person>
  <w15:person w15:author="Ellen Lewis">
    <w15:presenceInfo w15:providerId="AD" w15:userId="S-1-5-21-3415842553-1114698219-1032229874-56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5088"/>
    <w:rsid w:val="0000559E"/>
    <w:rsid w:val="00015B3E"/>
    <w:rsid w:val="00017EC0"/>
    <w:rsid w:val="00023507"/>
    <w:rsid w:val="00023D2D"/>
    <w:rsid w:val="000248E6"/>
    <w:rsid w:val="0003322F"/>
    <w:rsid w:val="000358C1"/>
    <w:rsid w:val="0004434D"/>
    <w:rsid w:val="00044A83"/>
    <w:rsid w:val="00050D3E"/>
    <w:rsid w:val="000521B1"/>
    <w:rsid w:val="00057F0E"/>
    <w:rsid w:val="00066B95"/>
    <w:rsid w:val="000714B0"/>
    <w:rsid w:val="00072393"/>
    <w:rsid w:val="00072809"/>
    <w:rsid w:val="0007349F"/>
    <w:rsid w:val="00075B6B"/>
    <w:rsid w:val="00083977"/>
    <w:rsid w:val="00083A91"/>
    <w:rsid w:val="00085F48"/>
    <w:rsid w:val="00093CE5"/>
    <w:rsid w:val="00094BE2"/>
    <w:rsid w:val="000A4150"/>
    <w:rsid w:val="000A5088"/>
    <w:rsid w:val="000A54DA"/>
    <w:rsid w:val="000A63DC"/>
    <w:rsid w:val="000C4427"/>
    <w:rsid w:val="000C7108"/>
    <w:rsid w:val="000D153D"/>
    <w:rsid w:val="000D4733"/>
    <w:rsid w:val="000D6C99"/>
    <w:rsid w:val="000E4390"/>
    <w:rsid w:val="000F1649"/>
    <w:rsid w:val="000F21FE"/>
    <w:rsid w:val="000F3C70"/>
    <w:rsid w:val="000F57C3"/>
    <w:rsid w:val="000F69C2"/>
    <w:rsid w:val="000F6C04"/>
    <w:rsid w:val="001012CE"/>
    <w:rsid w:val="00101DDD"/>
    <w:rsid w:val="00101E25"/>
    <w:rsid w:val="00106394"/>
    <w:rsid w:val="00114209"/>
    <w:rsid w:val="0011553C"/>
    <w:rsid w:val="001156D5"/>
    <w:rsid w:val="00122384"/>
    <w:rsid w:val="00153171"/>
    <w:rsid w:val="001570F2"/>
    <w:rsid w:val="00175E30"/>
    <w:rsid w:val="00177AE6"/>
    <w:rsid w:val="00181F5C"/>
    <w:rsid w:val="00183293"/>
    <w:rsid w:val="001834E7"/>
    <w:rsid w:val="00190188"/>
    <w:rsid w:val="00190BB0"/>
    <w:rsid w:val="001A05FD"/>
    <w:rsid w:val="001A6116"/>
    <w:rsid w:val="001A7091"/>
    <w:rsid w:val="001A7A06"/>
    <w:rsid w:val="001B06B7"/>
    <w:rsid w:val="001B6552"/>
    <w:rsid w:val="001B6AFC"/>
    <w:rsid w:val="001C3E0B"/>
    <w:rsid w:val="001C5B22"/>
    <w:rsid w:val="001D0A1C"/>
    <w:rsid w:val="001D144D"/>
    <w:rsid w:val="001D5F56"/>
    <w:rsid w:val="001D7AA4"/>
    <w:rsid w:val="001E104B"/>
    <w:rsid w:val="001E1D4D"/>
    <w:rsid w:val="001E2FE0"/>
    <w:rsid w:val="001E5645"/>
    <w:rsid w:val="001E59F1"/>
    <w:rsid w:val="001F0BD0"/>
    <w:rsid w:val="00221484"/>
    <w:rsid w:val="0022382B"/>
    <w:rsid w:val="00224968"/>
    <w:rsid w:val="002274DF"/>
    <w:rsid w:val="0022782A"/>
    <w:rsid w:val="00233619"/>
    <w:rsid w:val="0023583D"/>
    <w:rsid w:val="002408B6"/>
    <w:rsid w:val="002473B8"/>
    <w:rsid w:val="00252D11"/>
    <w:rsid w:val="00253068"/>
    <w:rsid w:val="00272D7B"/>
    <w:rsid w:val="00276818"/>
    <w:rsid w:val="00277E42"/>
    <w:rsid w:val="002806AE"/>
    <w:rsid w:val="00281289"/>
    <w:rsid w:val="00282ADE"/>
    <w:rsid w:val="002872C4"/>
    <w:rsid w:val="002920A0"/>
    <w:rsid w:val="0029581C"/>
    <w:rsid w:val="002A3C09"/>
    <w:rsid w:val="002B61A0"/>
    <w:rsid w:val="002B7935"/>
    <w:rsid w:val="002B7A49"/>
    <w:rsid w:val="002C2F63"/>
    <w:rsid w:val="002C31A5"/>
    <w:rsid w:val="002C431C"/>
    <w:rsid w:val="002C4ACF"/>
    <w:rsid w:val="002D2A5C"/>
    <w:rsid w:val="002D4922"/>
    <w:rsid w:val="002D5D4B"/>
    <w:rsid w:val="002E6895"/>
    <w:rsid w:val="002E7B8B"/>
    <w:rsid w:val="00301F61"/>
    <w:rsid w:val="003032FF"/>
    <w:rsid w:val="00304046"/>
    <w:rsid w:val="003044C3"/>
    <w:rsid w:val="0030452F"/>
    <w:rsid w:val="00310D3F"/>
    <w:rsid w:val="003113EC"/>
    <w:rsid w:val="00313A33"/>
    <w:rsid w:val="003148CF"/>
    <w:rsid w:val="00317A32"/>
    <w:rsid w:val="00320218"/>
    <w:rsid w:val="00321995"/>
    <w:rsid w:val="00324ABC"/>
    <w:rsid w:val="00332230"/>
    <w:rsid w:val="00333206"/>
    <w:rsid w:val="00343A7B"/>
    <w:rsid w:val="00362CA9"/>
    <w:rsid w:val="00365E77"/>
    <w:rsid w:val="0036764D"/>
    <w:rsid w:val="00373B5C"/>
    <w:rsid w:val="00374C0B"/>
    <w:rsid w:val="00385C91"/>
    <w:rsid w:val="00396239"/>
    <w:rsid w:val="003A0E17"/>
    <w:rsid w:val="003A107F"/>
    <w:rsid w:val="003A7C43"/>
    <w:rsid w:val="003A7C4F"/>
    <w:rsid w:val="003B0140"/>
    <w:rsid w:val="003B209B"/>
    <w:rsid w:val="003B77A8"/>
    <w:rsid w:val="003B7DC7"/>
    <w:rsid w:val="003C4F35"/>
    <w:rsid w:val="003C636B"/>
    <w:rsid w:val="003C7A21"/>
    <w:rsid w:val="003D4A87"/>
    <w:rsid w:val="003D4BD0"/>
    <w:rsid w:val="003D70EC"/>
    <w:rsid w:val="003E1B88"/>
    <w:rsid w:val="003E3259"/>
    <w:rsid w:val="003E645D"/>
    <w:rsid w:val="003E73A4"/>
    <w:rsid w:val="003F5355"/>
    <w:rsid w:val="003F7A3C"/>
    <w:rsid w:val="00401825"/>
    <w:rsid w:val="00402D5B"/>
    <w:rsid w:val="004054D3"/>
    <w:rsid w:val="004078CC"/>
    <w:rsid w:val="00422BBE"/>
    <w:rsid w:val="00431D2E"/>
    <w:rsid w:val="00440D8F"/>
    <w:rsid w:val="00441625"/>
    <w:rsid w:val="00442871"/>
    <w:rsid w:val="00445F53"/>
    <w:rsid w:val="004535C0"/>
    <w:rsid w:val="004542F2"/>
    <w:rsid w:val="004560B6"/>
    <w:rsid w:val="0046085A"/>
    <w:rsid w:val="004633C6"/>
    <w:rsid w:val="00463F35"/>
    <w:rsid w:val="004642B6"/>
    <w:rsid w:val="00466F9C"/>
    <w:rsid w:val="00474596"/>
    <w:rsid w:val="00475B3D"/>
    <w:rsid w:val="0048081F"/>
    <w:rsid w:val="00483027"/>
    <w:rsid w:val="0048506C"/>
    <w:rsid w:val="004869AC"/>
    <w:rsid w:val="00490BDE"/>
    <w:rsid w:val="00492014"/>
    <w:rsid w:val="004B4F82"/>
    <w:rsid w:val="004B628E"/>
    <w:rsid w:val="004C70D6"/>
    <w:rsid w:val="004C76A8"/>
    <w:rsid w:val="004D1205"/>
    <w:rsid w:val="004D77E4"/>
    <w:rsid w:val="004E2A19"/>
    <w:rsid w:val="004F33AC"/>
    <w:rsid w:val="004F547C"/>
    <w:rsid w:val="00500DD8"/>
    <w:rsid w:val="00501B3C"/>
    <w:rsid w:val="00501CA4"/>
    <w:rsid w:val="00502B32"/>
    <w:rsid w:val="00506C10"/>
    <w:rsid w:val="0052158E"/>
    <w:rsid w:val="00530720"/>
    <w:rsid w:val="0053249C"/>
    <w:rsid w:val="00540CF5"/>
    <w:rsid w:val="00546654"/>
    <w:rsid w:val="005519C9"/>
    <w:rsid w:val="00551B35"/>
    <w:rsid w:val="00553940"/>
    <w:rsid w:val="005563FA"/>
    <w:rsid w:val="005566F5"/>
    <w:rsid w:val="005604BB"/>
    <w:rsid w:val="005644BA"/>
    <w:rsid w:val="00564937"/>
    <w:rsid w:val="00570FD2"/>
    <w:rsid w:val="005900DB"/>
    <w:rsid w:val="005904D6"/>
    <w:rsid w:val="00590DFD"/>
    <w:rsid w:val="0059292A"/>
    <w:rsid w:val="0059489C"/>
    <w:rsid w:val="00597A1A"/>
    <w:rsid w:val="005A1529"/>
    <w:rsid w:val="005A1B5A"/>
    <w:rsid w:val="005A5E79"/>
    <w:rsid w:val="005B7CE7"/>
    <w:rsid w:val="005C3F10"/>
    <w:rsid w:val="005C5C7F"/>
    <w:rsid w:val="005C6A4E"/>
    <w:rsid w:val="005D0E80"/>
    <w:rsid w:val="005D78D5"/>
    <w:rsid w:val="005F18AB"/>
    <w:rsid w:val="005F1E32"/>
    <w:rsid w:val="006009E2"/>
    <w:rsid w:val="006023F1"/>
    <w:rsid w:val="0060551E"/>
    <w:rsid w:val="006078F9"/>
    <w:rsid w:val="006104D5"/>
    <w:rsid w:val="00610A14"/>
    <w:rsid w:val="0061134F"/>
    <w:rsid w:val="00612D7D"/>
    <w:rsid w:val="0061451F"/>
    <w:rsid w:val="00614FDE"/>
    <w:rsid w:val="0061723E"/>
    <w:rsid w:val="00621E21"/>
    <w:rsid w:val="00634977"/>
    <w:rsid w:val="006369CB"/>
    <w:rsid w:val="00643500"/>
    <w:rsid w:val="00645604"/>
    <w:rsid w:val="00645C72"/>
    <w:rsid w:val="006555B2"/>
    <w:rsid w:val="006560C8"/>
    <w:rsid w:val="00684D18"/>
    <w:rsid w:val="00685445"/>
    <w:rsid w:val="00692CDC"/>
    <w:rsid w:val="006A3D61"/>
    <w:rsid w:val="006A4015"/>
    <w:rsid w:val="006A44A7"/>
    <w:rsid w:val="006A66F9"/>
    <w:rsid w:val="006B29A8"/>
    <w:rsid w:val="006C2FCC"/>
    <w:rsid w:val="006D301E"/>
    <w:rsid w:val="006D4734"/>
    <w:rsid w:val="006D5C27"/>
    <w:rsid w:val="006E0084"/>
    <w:rsid w:val="006E2343"/>
    <w:rsid w:val="006E2643"/>
    <w:rsid w:val="006E541F"/>
    <w:rsid w:val="006E780E"/>
    <w:rsid w:val="006F04DE"/>
    <w:rsid w:val="006F058F"/>
    <w:rsid w:val="006F5D09"/>
    <w:rsid w:val="007017E1"/>
    <w:rsid w:val="00702C46"/>
    <w:rsid w:val="00704329"/>
    <w:rsid w:val="00704B36"/>
    <w:rsid w:val="007062D9"/>
    <w:rsid w:val="007105CE"/>
    <w:rsid w:val="00713CC5"/>
    <w:rsid w:val="007176CE"/>
    <w:rsid w:val="0072273D"/>
    <w:rsid w:val="00725FE3"/>
    <w:rsid w:val="0073239F"/>
    <w:rsid w:val="00735BCE"/>
    <w:rsid w:val="007401BA"/>
    <w:rsid w:val="0074255E"/>
    <w:rsid w:val="007512F8"/>
    <w:rsid w:val="00755FA8"/>
    <w:rsid w:val="007739BA"/>
    <w:rsid w:val="00793F62"/>
    <w:rsid w:val="00794729"/>
    <w:rsid w:val="00795067"/>
    <w:rsid w:val="00795BFA"/>
    <w:rsid w:val="007A3349"/>
    <w:rsid w:val="007A59D5"/>
    <w:rsid w:val="007A6495"/>
    <w:rsid w:val="007B72CA"/>
    <w:rsid w:val="007E2912"/>
    <w:rsid w:val="007F39D7"/>
    <w:rsid w:val="007F6A72"/>
    <w:rsid w:val="008008C4"/>
    <w:rsid w:val="008042EF"/>
    <w:rsid w:val="00814295"/>
    <w:rsid w:val="00817D6B"/>
    <w:rsid w:val="00830272"/>
    <w:rsid w:val="0083465E"/>
    <w:rsid w:val="0083716F"/>
    <w:rsid w:val="00842652"/>
    <w:rsid w:val="00846538"/>
    <w:rsid w:val="00846D34"/>
    <w:rsid w:val="00847C1F"/>
    <w:rsid w:val="00852571"/>
    <w:rsid w:val="00852B5B"/>
    <w:rsid w:val="0085525E"/>
    <w:rsid w:val="008624B1"/>
    <w:rsid w:val="00882A15"/>
    <w:rsid w:val="00883533"/>
    <w:rsid w:val="0088474E"/>
    <w:rsid w:val="008855CD"/>
    <w:rsid w:val="008863A2"/>
    <w:rsid w:val="0089028B"/>
    <w:rsid w:val="00893678"/>
    <w:rsid w:val="008A3DB6"/>
    <w:rsid w:val="008B104F"/>
    <w:rsid w:val="008B1C21"/>
    <w:rsid w:val="008B35F1"/>
    <w:rsid w:val="008B370C"/>
    <w:rsid w:val="008B78CF"/>
    <w:rsid w:val="008C2DEF"/>
    <w:rsid w:val="008D6692"/>
    <w:rsid w:val="008E74A0"/>
    <w:rsid w:val="008F0BDD"/>
    <w:rsid w:val="008F22A5"/>
    <w:rsid w:val="008F2667"/>
    <w:rsid w:val="008F27CF"/>
    <w:rsid w:val="009010E2"/>
    <w:rsid w:val="00925AD9"/>
    <w:rsid w:val="00930957"/>
    <w:rsid w:val="009329A3"/>
    <w:rsid w:val="0093733E"/>
    <w:rsid w:val="00941E4D"/>
    <w:rsid w:val="009427E3"/>
    <w:rsid w:val="00952496"/>
    <w:rsid w:val="00965AB2"/>
    <w:rsid w:val="00972C7B"/>
    <w:rsid w:val="00975CCE"/>
    <w:rsid w:val="00992F84"/>
    <w:rsid w:val="00993037"/>
    <w:rsid w:val="00995090"/>
    <w:rsid w:val="009A39A2"/>
    <w:rsid w:val="009A40C0"/>
    <w:rsid w:val="009B7FBC"/>
    <w:rsid w:val="009C62B2"/>
    <w:rsid w:val="009C79CA"/>
    <w:rsid w:val="009D4662"/>
    <w:rsid w:val="009D542D"/>
    <w:rsid w:val="009E4841"/>
    <w:rsid w:val="009E4A8E"/>
    <w:rsid w:val="009F1F19"/>
    <w:rsid w:val="009F484F"/>
    <w:rsid w:val="00A02CA1"/>
    <w:rsid w:val="00A112DE"/>
    <w:rsid w:val="00A174A6"/>
    <w:rsid w:val="00A26153"/>
    <w:rsid w:val="00A31F08"/>
    <w:rsid w:val="00A3289F"/>
    <w:rsid w:val="00A33892"/>
    <w:rsid w:val="00A33D93"/>
    <w:rsid w:val="00A41886"/>
    <w:rsid w:val="00A42E88"/>
    <w:rsid w:val="00A45277"/>
    <w:rsid w:val="00A5098E"/>
    <w:rsid w:val="00A552EE"/>
    <w:rsid w:val="00A555D7"/>
    <w:rsid w:val="00A55929"/>
    <w:rsid w:val="00A61407"/>
    <w:rsid w:val="00A7156A"/>
    <w:rsid w:val="00A71849"/>
    <w:rsid w:val="00A7653D"/>
    <w:rsid w:val="00A8123A"/>
    <w:rsid w:val="00A84BB5"/>
    <w:rsid w:val="00A859D6"/>
    <w:rsid w:val="00A9353C"/>
    <w:rsid w:val="00A96505"/>
    <w:rsid w:val="00AA6E38"/>
    <w:rsid w:val="00AB3A50"/>
    <w:rsid w:val="00AB7A67"/>
    <w:rsid w:val="00AC7A68"/>
    <w:rsid w:val="00AD533C"/>
    <w:rsid w:val="00AD748B"/>
    <w:rsid w:val="00AE0DDE"/>
    <w:rsid w:val="00AE0E11"/>
    <w:rsid w:val="00AE10FF"/>
    <w:rsid w:val="00AE4F65"/>
    <w:rsid w:val="00AF13AD"/>
    <w:rsid w:val="00AF58AE"/>
    <w:rsid w:val="00B0371E"/>
    <w:rsid w:val="00B05AB9"/>
    <w:rsid w:val="00B13650"/>
    <w:rsid w:val="00B15564"/>
    <w:rsid w:val="00B254D3"/>
    <w:rsid w:val="00B33664"/>
    <w:rsid w:val="00B40564"/>
    <w:rsid w:val="00B4738E"/>
    <w:rsid w:val="00B5093C"/>
    <w:rsid w:val="00B50F86"/>
    <w:rsid w:val="00B53EF7"/>
    <w:rsid w:val="00B562E0"/>
    <w:rsid w:val="00B604CC"/>
    <w:rsid w:val="00B61D05"/>
    <w:rsid w:val="00B64115"/>
    <w:rsid w:val="00B6435B"/>
    <w:rsid w:val="00B64BDD"/>
    <w:rsid w:val="00B748DE"/>
    <w:rsid w:val="00B77E22"/>
    <w:rsid w:val="00B80AEB"/>
    <w:rsid w:val="00B80B1A"/>
    <w:rsid w:val="00B94355"/>
    <w:rsid w:val="00B96FEE"/>
    <w:rsid w:val="00BA07A3"/>
    <w:rsid w:val="00BA30A2"/>
    <w:rsid w:val="00BB76A9"/>
    <w:rsid w:val="00BC1D4B"/>
    <w:rsid w:val="00BC3834"/>
    <w:rsid w:val="00BD1303"/>
    <w:rsid w:val="00BD672E"/>
    <w:rsid w:val="00BE6B78"/>
    <w:rsid w:val="00BE789E"/>
    <w:rsid w:val="00BE79B9"/>
    <w:rsid w:val="00BF21C5"/>
    <w:rsid w:val="00BF4D31"/>
    <w:rsid w:val="00C00572"/>
    <w:rsid w:val="00C012F7"/>
    <w:rsid w:val="00C022DB"/>
    <w:rsid w:val="00C05614"/>
    <w:rsid w:val="00C129B8"/>
    <w:rsid w:val="00C22073"/>
    <w:rsid w:val="00C25B0C"/>
    <w:rsid w:val="00C26EA0"/>
    <w:rsid w:val="00C277B5"/>
    <w:rsid w:val="00C32B1E"/>
    <w:rsid w:val="00C34842"/>
    <w:rsid w:val="00C34D80"/>
    <w:rsid w:val="00C42BA8"/>
    <w:rsid w:val="00C4685F"/>
    <w:rsid w:val="00C537DC"/>
    <w:rsid w:val="00C54926"/>
    <w:rsid w:val="00C63C9C"/>
    <w:rsid w:val="00C71BD2"/>
    <w:rsid w:val="00C7208A"/>
    <w:rsid w:val="00C73261"/>
    <w:rsid w:val="00C75A5D"/>
    <w:rsid w:val="00C76F4A"/>
    <w:rsid w:val="00C940EA"/>
    <w:rsid w:val="00C9548A"/>
    <w:rsid w:val="00C9559D"/>
    <w:rsid w:val="00C95812"/>
    <w:rsid w:val="00C97AF9"/>
    <w:rsid w:val="00CA487A"/>
    <w:rsid w:val="00CA49A2"/>
    <w:rsid w:val="00CA5737"/>
    <w:rsid w:val="00CA6A60"/>
    <w:rsid w:val="00CA6FF0"/>
    <w:rsid w:val="00CB7ED2"/>
    <w:rsid w:val="00CC713F"/>
    <w:rsid w:val="00CC77AE"/>
    <w:rsid w:val="00CD03FD"/>
    <w:rsid w:val="00CD0A33"/>
    <w:rsid w:val="00CD275A"/>
    <w:rsid w:val="00CD3474"/>
    <w:rsid w:val="00CD3BFE"/>
    <w:rsid w:val="00CD46E9"/>
    <w:rsid w:val="00CD4BD1"/>
    <w:rsid w:val="00CD6C5C"/>
    <w:rsid w:val="00CE24F1"/>
    <w:rsid w:val="00CE26D0"/>
    <w:rsid w:val="00D12A07"/>
    <w:rsid w:val="00D23115"/>
    <w:rsid w:val="00D25A4B"/>
    <w:rsid w:val="00D3558B"/>
    <w:rsid w:val="00D43A82"/>
    <w:rsid w:val="00D51228"/>
    <w:rsid w:val="00D53F7D"/>
    <w:rsid w:val="00D55309"/>
    <w:rsid w:val="00D6010D"/>
    <w:rsid w:val="00D61EBA"/>
    <w:rsid w:val="00D713E4"/>
    <w:rsid w:val="00D71625"/>
    <w:rsid w:val="00D73205"/>
    <w:rsid w:val="00D80F40"/>
    <w:rsid w:val="00D8384F"/>
    <w:rsid w:val="00D87372"/>
    <w:rsid w:val="00D95119"/>
    <w:rsid w:val="00DD728F"/>
    <w:rsid w:val="00DE0A86"/>
    <w:rsid w:val="00DE0BA5"/>
    <w:rsid w:val="00E01404"/>
    <w:rsid w:val="00E0145C"/>
    <w:rsid w:val="00E026EC"/>
    <w:rsid w:val="00E05A91"/>
    <w:rsid w:val="00E10D2F"/>
    <w:rsid w:val="00E11F0E"/>
    <w:rsid w:val="00E12DF2"/>
    <w:rsid w:val="00E13345"/>
    <w:rsid w:val="00E17254"/>
    <w:rsid w:val="00E21452"/>
    <w:rsid w:val="00E22187"/>
    <w:rsid w:val="00E236D6"/>
    <w:rsid w:val="00E2561B"/>
    <w:rsid w:val="00E30F85"/>
    <w:rsid w:val="00E3239F"/>
    <w:rsid w:val="00E41B42"/>
    <w:rsid w:val="00E42077"/>
    <w:rsid w:val="00E51B50"/>
    <w:rsid w:val="00E54A6E"/>
    <w:rsid w:val="00E6259C"/>
    <w:rsid w:val="00E64674"/>
    <w:rsid w:val="00E67406"/>
    <w:rsid w:val="00E71F5D"/>
    <w:rsid w:val="00E84B40"/>
    <w:rsid w:val="00E86334"/>
    <w:rsid w:val="00E92E6D"/>
    <w:rsid w:val="00E943EE"/>
    <w:rsid w:val="00EC5CD8"/>
    <w:rsid w:val="00EE5F89"/>
    <w:rsid w:val="00F05088"/>
    <w:rsid w:val="00F11C8D"/>
    <w:rsid w:val="00F16B67"/>
    <w:rsid w:val="00F26F90"/>
    <w:rsid w:val="00F434CD"/>
    <w:rsid w:val="00F43944"/>
    <w:rsid w:val="00F509F4"/>
    <w:rsid w:val="00F52C10"/>
    <w:rsid w:val="00F6157F"/>
    <w:rsid w:val="00F65C0C"/>
    <w:rsid w:val="00F67353"/>
    <w:rsid w:val="00F67CEA"/>
    <w:rsid w:val="00F8252D"/>
    <w:rsid w:val="00F83087"/>
    <w:rsid w:val="00F91270"/>
    <w:rsid w:val="00FA4EC7"/>
    <w:rsid w:val="00FA6187"/>
    <w:rsid w:val="00FB1345"/>
    <w:rsid w:val="00FB29E0"/>
    <w:rsid w:val="00FC073C"/>
    <w:rsid w:val="00FC2D6F"/>
    <w:rsid w:val="00FD1547"/>
    <w:rsid w:val="00FD34BF"/>
    <w:rsid w:val="00FE0FC6"/>
    <w:rsid w:val="00FE4970"/>
    <w:rsid w:val="00FE4AED"/>
    <w:rsid w:val="00FF0CC9"/>
    <w:rsid w:val="00FF306E"/>
    <w:rsid w:val="00FF3178"/>
    <w:rsid w:val="00FF5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43AD1D"/>
  <w15:docId w15:val="{79961BBF-5303-4C91-BD5F-8E25234E8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1303"/>
    <w:pPr>
      <w:tabs>
        <w:tab w:val="left" w:pos="0"/>
      </w:tabs>
      <w:spacing w:line="480" w:lineRule="auto"/>
      <w:outlineLvl w:val="0"/>
    </w:pPr>
    <w:rPr>
      <w:rFonts w:ascii="Arial" w:hAnsi="Arial"/>
      <w:sz w:val="24"/>
      <w:szCs w:val="24"/>
    </w:rPr>
  </w:style>
  <w:style w:type="paragraph" w:styleId="Heading1">
    <w:name w:val="heading 1"/>
    <w:basedOn w:val="Normal"/>
    <w:next w:val="Normal"/>
    <w:qFormat/>
    <w:rsid w:val="00B77E22"/>
    <w:pPr>
      <w:keepNext/>
    </w:pPr>
    <w:rPr>
      <w:rFonts w:cs="Arial"/>
      <w:b/>
      <w:bCs/>
      <w:caps/>
      <w:kern w:val="32"/>
    </w:rPr>
  </w:style>
  <w:style w:type="paragraph" w:styleId="Heading2">
    <w:name w:val="heading 2"/>
    <w:basedOn w:val="Normal"/>
    <w:next w:val="Normal"/>
    <w:qFormat/>
    <w:rsid w:val="00B77E22"/>
    <w:pPr>
      <w:keepNext/>
      <w:outlineLvl w:val="1"/>
    </w:pPr>
    <w:rPr>
      <w:rFonts w:cs="Arial"/>
      <w:b/>
      <w:bCs/>
      <w:iCs/>
    </w:rPr>
  </w:style>
  <w:style w:type="paragraph" w:styleId="Heading3">
    <w:name w:val="heading 3"/>
    <w:basedOn w:val="Normal"/>
    <w:next w:val="Normal"/>
    <w:qFormat/>
    <w:rsid w:val="00BD1303"/>
    <w:pPr>
      <w:keepNext/>
      <w:spacing w:before="240" w:after="60"/>
      <w:outlineLvl w:val="2"/>
    </w:pPr>
    <w:rPr>
      <w:rFonts w:cs="Arial"/>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BD1303"/>
    <w:rPr>
      <w:rFonts w:ascii="Arial" w:hAnsi="Arial"/>
      <w:color w:val="0000FF"/>
      <w:sz w:val="24"/>
      <w:u w:val="single"/>
    </w:rPr>
  </w:style>
  <w:style w:type="paragraph" w:styleId="FootnoteText">
    <w:name w:val="footnote text"/>
    <w:basedOn w:val="Normal"/>
    <w:semiHidden/>
    <w:rsid w:val="003044C3"/>
    <w:pPr>
      <w:tabs>
        <w:tab w:val="clear" w:pos="0"/>
      </w:tabs>
      <w:spacing w:line="480" w:lineRule="atLeast"/>
      <w:outlineLvl w:val="9"/>
    </w:pPr>
    <w:rPr>
      <w:b/>
      <w:vanish/>
      <w:szCs w:val="20"/>
    </w:rPr>
  </w:style>
  <w:style w:type="paragraph" w:styleId="Header">
    <w:name w:val="header"/>
    <w:basedOn w:val="Normal"/>
    <w:rsid w:val="008B35F1"/>
    <w:pPr>
      <w:tabs>
        <w:tab w:val="clear" w:pos="0"/>
        <w:tab w:val="center" w:pos="4320"/>
        <w:tab w:val="right" w:pos="8640"/>
      </w:tabs>
    </w:pPr>
  </w:style>
  <w:style w:type="paragraph" w:styleId="Footer">
    <w:name w:val="footer"/>
    <w:basedOn w:val="Normal"/>
    <w:rsid w:val="008B35F1"/>
    <w:pPr>
      <w:tabs>
        <w:tab w:val="clear" w:pos="0"/>
        <w:tab w:val="center" w:pos="4320"/>
        <w:tab w:val="right" w:pos="8640"/>
      </w:tabs>
    </w:pPr>
  </w:style>
  <w:style w:type="character" w:styleId="PageNumber">
    <w:name w:val="page number"/>
    <w:rsid w:val="00BD1303"/>
    <w:rPr>
      <w:rFonts w:ascii="Arial" w:hAnsi="Arial"/>
      <w:sz w:val="20"/>
    </w:rPr>
  </w:style>
  <w:style w:type="paragraph" w:styleId="BalloonText">
    <w:name w:val="Balloon Text"/>
    <w:basedOn w:val="Normal"/>
    <w:link w:val="BalloonTextChar"/>
    <w:rsid w:val="00483027"/>
    <w:pPr>
      <w:spacing w:line="240" w:lineRule="auto"/>
    </w:pPr>
    <w:rPr>
      <w:rFonts w:ascii="Tahoma" w:hAnsi="Tahoma" w:cs="Tahoma"/>
      <w:sz w:val="16"/>
      <w:szCs w:val="16"/>
    </w:rPr>
  </w:style>
  <w:style w:type="character" w:customStyle="1" w:styleId="BalloonTextChar">
    <w:name w:val="Balloon Text Char"/>
    <w:link w:val="BalloonText"/>
    <w:rsid w:val="00483027"/>
    <w:rPr>
      <w:rFonts w:ascii="Tahoma" w:hAnsi="Tahoma" w:cs="Tahoma"/>
      <w:sz w:val="16"/>
      <w:szCs w:val="16"/>
    </w:rPr>
  </w:style>
  <w:style w:type="character" w:styleId="CommentReference">
    <w:name w:val="annotation reference"/>
    <w:basedOn w:val="DefaultParagraphFont"/>
    <w:rsid w:val="00C4685F"/>
    <w:rPr>
      <w:sz w:val="16"/>
      <w:szCs w:val="16"/>
    </w:rPr>
  </w:style>
  <w:style w:type="paragraph" w:styleId="CommentText">
    <w:name w:val="annotation text"/>
    <w:basedOn w:val="Normal"/>
    <w:link w:val="CommentTextChar"/>
    <w:rsid w:val="00C4685F"/>
    <w:pPr>
      <w:spacing w:line="240" w:lineRule="auto"/>
    </w:pPr>
    <w:rPr>
      <w:sz w:val="20"/>
      <w:szCs w:val="20"/>
    </w:rPr>
  </w:style>
  <w:style w:type="character" w:customStyle="1" w:styleId="CommentTextChar">
    <w:name w:val="Comment Text Char"/>
    <w:basedOn w:val="DefaultParagraphFont"/>
    <w:link w:val="CommentText"/>
    <w:rsid w:val="00C4685F"/>
    <w:rPr>
      <w:rFonts w:ascii="Arial" w:hAnsi="Arial"/>
    </w:rPr>
  </w:style>
  <w:style w:type="paragraph" w:styleId="CommentSubject">
    <w:name w:val="annotation subject"/>
    <w:basedOn w:val="CommentText"/>
    <w:next w:val="CommentText"/>
    <w:link w:val="CommentSubjectChar"/>
    <w:rsid w:val="00C4685F"/>
    <w:rPr>
      <w:b/>
      <w:bCs/>
    </w:rPr>
  </w:style>
  <w:style w:type="character" w:customStyle="1" w:styleId="CommentSubjectChar">
    <w:name w:val="Comment Subject Char"/>
    <w:basedOn w:val="CommentTextChar"/>
    <w:link w:val="CommentSubject"/>
    <w:rsid w:val="00C4685F"/>
    <w:rPr>
      <w:rFonts w:ascii="Arial" w:hAnsi="Arial"/>
      <w:b/>
      <w:bCs/>
    </w:rPr>
  </w:style>
  <w:style w:type="paragraph" w:styleId="Revision">
    <w:name w:val="Revision"/>
    <w:hidden/>
    <w:uiPriority w:val="99"/>
    <w:semiHidden/>
    <w:rsid w:val="004B628E"/>
    <w:rPr>
      <w:rFonts w:ascii="Arial" w:hAnsi="Arial"/>
      <w:sz w:val="24"/>
      <w:szCs w:val="24"/>
    </w:rPr>
  </w:style>
  <w:style w:type="character" w:customStyle="1" w:styleId="Hyperlink0">
    <w:name w:val="Hyperlink.0"/>
    <w:basedOn w:val="DefaultParagraphFont"/>
    <w:rsid w:val="00DE0BA5"/>
    <w:rPr>
      <w:rFonts w:ascii="Georgia" w:eastAsia="Georgia" w:hAnsi="Georgia" w:cs="Georgia"/>
      <w:color w:val="0000FF"/>
      <w:sz w:val="20"/>
      <w:szCs w:val="20"/>
      <w:u w:val="single" w:color="0000FF"/>
    </w:rPr>
  </w:style>
  <w:style w:type="paragraph" w:styleId="NormalWeb">
    <w:name w:val="Normal (Web)"/>
    <w:rsid w:val="009C79CA"/>
    <w:pPr>
      <w:widowControl w:val="0"/>
      <w:pBdr>
        <w:top w:val="nil"/>
        <w:left w:val="nil"/>
        <w:bottom w:val="nil"/>
        <w:right w:val="nil"/>
        <w:between w:val="nil"/>
        <w:bar w:val="nil"/>
      </w:pBdr>
      <w:suppressAutoHyphens/>
    </w:pPr>
    <w:rPr>
      <w:rFonts w:ascii="Times" w:eastAsia="Times" w:hAnsi="Times" w:cs="Times"/>
      <w:color w:val="000000"/>
      <w:u w:color="000000"/>
      <w:bdr w:val="nil"/>
    </w:rPr>
  </w:style>
  <w:style w:type="numbering" w:customStyle="1" w:styleId="List0">
    <w:name w:val="List 0"/>
    <w:basedOn w:val="NoList"/>
    <w:rsid w:val="009C79CA"/>
    <w:pPr>
      <w:numPr>
        <w:numId w:val="11"/>
      </w:numPr>
    </w:pPr>
  </w:style>
  <w:style w:type="paragraph" w:customStyle="1" w:styleId="Footnote">
    <w:name w:val="Footnote"/>
    <w:rsid w:val="009C79CA"/>
    <w:pPr>
      <w:widowControl w:val="0"/>
      <w:pBdr>
        <w:top w:val="nil"/>
        <w:left w:val="nil"/>
        <w:bottom w:val="nil"/>
        <w:right w:val="nil"/>
        <w:between w:val="nil"/>
        <w:bar w:val="nil"/>
      </w:pBdr>
      <w:suppressAutoHyphens/>
    </w:pPr>
    <w:rPr>
      <w:rFonts w:ascii="Cambria" w:eastAsia="Cambria" w:hAnsi="Cambria" w:cs="Cambria"/>
      <w:color w:val="000000"/>
      <w:sz w:val="24"/>
      <w:szCs w:val="24"/>
      <w:u w:color="000000"/>
      <w:bdr w:val="nil"/>
    </w:rPr>
  </w:style>
  <w:style w:type="numbering" w:customStyle="1" w:styleId="List1">
    <w:name w:val="List 1"/>
    <w:basedOn w:val="NoList"/>
    <w:rsid w:val="009C79CA"/>
    <w:pPr>
      <w:numPr>
        <w:numId w:val="14"/>
      </w:numPr>
    </w:pPr>
  </w:style>
  <w:style w:type="character" w:styleId="FollowedHyperlink">
    <w:name w:val="FollowedHyperlink"/>
    <w:basedOn w:val="DefaultParagraphFont"/>
    <w:rsid w:val="00BF4D31"/>
    <w:rPr>
      <w:color w:val="800080" w:themeColor="followedHyperlink"/>
      <w:u w:val="single"/>
    </w:rPr>
  </w:style>
  <w:style w:type="character" w:styleId="PlaceholderText">
    <w:name w:val="Placeholder Text"/>
    <w:basedOn w:val="DefaultParagraphFont"/>
    <w:uiPriority w:val="99"/>
    <w:semiHidden/>
    <w:rsid w:val="00A31F08"/>
    <w:rPr>
      <w:color w:val="808080"/>
    </w:rPr>
  </w:style>
  <w:style w:type="character" w:styleId="Emphasis">
    <w:name w:val="Emphasis"/>
    <w:basedOn w:val="DefaultParagraphFont"/>
    <w:uiPriority w:val="20"/>
    <w:qFormat/>
    <w:rsid w:val="0059489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539597">
      <w:bodyDiv w:val="1"/>
      <w:marLeft w:val="0"/>
      <w:marRight w:val="0"/>
      <w:marTop w:val="0"/>
      <w:marBottom w:val="0"/>
      <w:divBdr>
        <w:top w:val="none" w:sz="0" w:space="0" w:color="auto"/>
        <w:left w:val="none" w:sz="0" w:space="0" w:color="auto"/>
        <w:bottom w:val="none" w:sz="0" w:space="0" w:color="auto"/>
        <w:right w:val="none" w:sz="0" w:space="0" w:color="auto"/>
      </w:divBdr>
    </w:div>
    <w:div w:id="1683698136">
      <w:bodyDiv w:val="1"/>
      <w:marLeft w:val="0"/>
      <w:marRight w:val="0"/>
      <w:marTop w:val="0"/>
      <w:marBottom w:val="0"/>
      <w:divBdr>
        <w:top w:val="none" w:sz="0" w:space="0" w:color="auto"/>
        <w:left w:val="none" w:sz="0" w:space="0" w:color="auto"/>
        <w:bottom w:val="none" w:sz="0" w:space="0" w:color="auto"/>
        <w:right w:val="none" w:sz="0" w:space="0" w:color="auto"/>
      </w:divBdr>
    </w:div>
    <w:div w:id="1786608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3.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image" Target="media/image1.emf"/><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5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picsl.upenn.edu/ANTs" TargetMode="External"/><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png"/><Relationship Id="rId28" Type="http://schemas.microsoft.com/office/2011/relationships/people" Target="people.xml"/><Relationship Id="rId10" Type="http://schemas.openxmlformats.org/officeDocument/2006/relationships/hyperlink" Target="mailto:ntustison@virginia.edu" TargetMode="External"/><Relationship Id="rId19" Type="http://schemas.openxmlformats.org/officeDocument/2006/relationships/image" Target="media/image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7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95D36-FBF2-44AE-855D-86016FA09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24</Pages>
  <Words>4312</Words>
  <Characters>27030</Characters>
  <Application>Microsoft Office Word</Application>
  <DocSecurity>0</DocSecurity>
  <Lines>225</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31280</CharactersWithSpaces>
  <SharedDoc>false</SharedDoc>
  <HLinks>
    <vt:vector size="18" baseType="variant">
      <vt:variant>
        <vt:i4>458831</vt:i4>
      </vt:variant>
      <vt:variant>
        <vt:i4>9</vt:i4>
      </vt:variant>
      <vt:variant>
        <vt:i4>0</vt:i4>
      </vt:variant>
      <vt:variant>
        <vt:i4>5</vt:i4>
      </vt:variant>
      <vt:variant>
        <vt:lpwstr>http://www.nlm.nih.gov/mesh/MBrowser.html</vt:lpwstr>
      </vt:variant>
      <vt:variant>
        <vt:lpwstr/>
      </vt:variant>
      <vt:variant>
        <vt:i4>2883607</vt:i4>
      </vt:variant>
      <vt:variant>
        <vt:i4>6</vt:i4>
      </vt:variant>
      <vt:variant>
        <vt:i4>0</vt:i4>
      </vt:variant>
      <vt:variant>
        <vt:i4>5</vt:i4>
      </vt:variant>
      <vt:variant>
        <vt:lpwstr>mailto:toneill@pelotonadvantage.com</vt:lpwstr>
      </vt:variant>
      <vt:variant>
        <vt:lpwstr/>
      </vt:variant>
      <vt:variant>
        <vt:i4>6029432</vt:i4>
      </vt:variant>
      <vt:variant>
        <vt:i4>0</vt:i4>
      </vt:variant>
      <vt:variant>
        <vt:i4>0</vt:i4>
      </vt:variant>
      <vt:variant>
        <vt:i4>5</vt:i4>
      </vt:variant>
      <vt:variant>
        <vt:lpwstr>mailto:kpiechota@pelotonadvantage.com</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Nicholas J. Tustison, DSc</dc:creator>
  <cp:lastModifiedBy>Infusion Communications</cp:lastModifiedBy>
  <cp:revision>2</cp:revision>
  <cp:lastPrinted>2016-01-29T16:48:00Z</cp:lastPrinted>
  <dcterms:created xsi:type="dcterms:W3CDTF">2016-01-29T21:51:00Z</dcterms:created>
  <dcterms:modified xsi:type="dcterms:W3CDTF">2016-01-29T21:51:00Z</dcterms:modified>
</cp:coreProperties>
</file>